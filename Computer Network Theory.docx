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02DF0" w:rsidRDefault="006C6CD7">
      <w:pPr>
        <w:pStyle w:val="Title"/>
        <w:rPr>
          <w:rFonts w:ascii="Times New Roman" w:eastAsia="Times New Roman" w:hAnsi="Times New Roman" w:cs="Times New Roman"/>
        </w:rPr>
      </w:pPr>
      <w:r>
        <w:rPr>
          <w:rFonts w:ascii="Times New Roman" w:eastAsia="Times New Roman" w:hAnsi="Times New Roman" w:cs="Times New Roman"/>
          <w:u w:val="single"/>
        </w:rPr>
        <w:t xml:space="preserve">Table of Contents     </w:t>
      </w:r>
      <w:r>
        <w:rPr>
          <w:rFonts w:ascii="Times New Roman" w:eastAsia="Times New Roman" w:hAnsi="Times New Roman" w:cs="Times New Roman"/>
        </w:rPr>
        <w:t xml:space="preserve">            </w:t>
      </w:r>
    </w:p>
    <w:sdt>
      <w:sdtPr>
        <w:id w:val="455991376"/>
        <w:docPartObj>
          <w:docPartGallery w:val="Table of Contents"/>
          <w:docPartUnique/>
        </w:docPartObj>
      </w:sdtPr>
      <w:sdtContent>
        <w:p w:rsidR="00902DF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7xprc2xttylu">
            <w:r w:rsidR="00902DF0">
              <w:rPr>
                <w:b/>
                <w:color w:val="000000"/>
              </w:rPr>
              <w:t>Computer Networks</w:t>
            </w:r>
            <w:r w:rsidR="00902DF0">
              <w:rPr>
                <w:b/>
                <w:color w:val="000000"/>
              </w:rPr>
              <w:tab/>
              <w:t>3</w:t>
            </w:r>
          </w:hyperlink>
        </w:p>
        <w:p w:rsidR="00902DF0" w:rsidRDefault="00902DF0">
          <w:pPr>
            <w:widowControl w:val="0"/>
            <w:tabs>
              <w:tab w:val="right" w:leader="dot" w:pos="12000"/>
            </w:tabs>
            <w:spacing w:before="60" w:line="240" w:lineRule="auto"/>
            <w:ind w:left="360"/>
            <w:rPr>
              <w:color w:val="000000"/>
            </w:rPr>
          </w:pPr>
          <w:hyperlink w:anchor="_elq9l5hdsr1k">
            <w:r>
              <w:rPr>
                <w:rFonts w:ascii="Times New Roman" w:eastAsia="Times New Roman" w:hAnsi="Times New Roman" w:cs="Times New Roman"/>
                <w:color w:val="000000"/>
              </w:rPr>
              <w:t>Network</w:t>
            </w:r>
            <w:r>
              <w:rPr>
                <w:rFonts w:ascii="Times New Roman" w:eastAsia="Times New Roman" w:hAnsi="Times New Roman" w:cs="Times New Roman"/>
                <w:color w:val="000000"/>
              </w:rPr>
              <w:tab/>
              <w:t>3</w:t>
            </w:r>
          </w:hyperlink>
        </w:p>
        <w:p w:rsidR="00902DF0" w:rsidRDefault="00902DF0">
          <w:pPr>
            <w:widowControl w:val="0"/>
            <w:tabs>
              <w:tab w:val="right" w:leader="dot" w:pos="12000"/>
            </w:tabs>
            <w:spacing w:before="60" w:line="240" w:lineRule="auto"/>
            <w:ind w:left="360"/>
            <w:rPr>
              <w:color w:val="000000"/>
            </w:rPr>
          </w:pPr>
          <w:hyperlink w:anchor="_8szeozjav457">
            <w:r>
              <w:rPr>
                <w:rFonts w:ascii="Times New Roman" w:eastAsia="Times New Roman" w:hAnsi="Times New Roman" w:cs="Times New Roman"/>
                <w:color w:val="000000"/>
              </w:rPr>
              <w:t>The Internet</w:t>
            </w:r>
            <w:r>
              <w:rPr>
                <w:rFonts w:ascii="Times New Roman" w:eastAsia="Times New Roman" w:hAnsi="Times New Roman" w:cs="Times New Roman"/>
                <w:color w:val="000000"/>
              </w:rPr>
              <w:tab/>
              <w:t>3</w:t>
            </w:r>
          </w:hyperlink>
        </w:p>
        <w:p w:rsidR="00902DF0" w:rsidRDefault="00902DF0">
          <w:pPr>
            <w:widowControl w:val="0"/>
            <w:tabs>
              <w:tab w:val="right" w:leader="dot" w:pos="12000"/>
            </w:tabs>
            <w:spacing w:before="60" w:line="240" w:lineRule="auto"/>
            <w:ind w:left="360"/>
            <w:rPr>
              <w:color w:val="000000"/>
            </w:rPr>
          </w:pPr>
          <w:hyperlink w:anchor="_bja8qo9ua33u">
            <w:r>
              <w:rPr>
                <w:rFonts w:ascii="Times New Roman" w:eastAsia="Times New Roman" w:hAnsi="Times New Roman" w:cs="Times New Roman"/>
                <w:color w:val="000000"/>
              </w:rPr>
              <w:t>The History of Computer Networks</w:t>
            </w:r>
            <w:r>
              <w:rPr>
                <w:rFonts w:ascii="Times New Roman" w:eastAsia="Times New Roman" w:hAnsi="Times New Roman" w:cs="Times New Roman"/>
                <w:color w:val="000000"/>
              </w:rPr>
              <w:tab/>
              <w:t>3</w:t>
            </w:r>
          </w:hyperlink>
        </w:p>
        <w:p w:rsidR="00902DF0" w:rsidRDefault="00902DF0">
          <w:pPr>
            <w:widowControl w:val="0"/>
            <w:tabs>
              <w:tab w:val="right" w:leader="dot" w:pos="12000"/>
            </w:tabs>
            <w:spacing w:before="60" w:line="240" w:lineRule="auto"/>
            <w:ind w:left="360"/>
            <w:rPr>
              <w:color w:val="000000"/>
            </w:rPr>
          </w:pPr>
          <w:hyperlink w:anchor="_q0oz8w8nxjd2">
            <w:r>
              <w:rPr>
                <w:rFonts w:ascii="Times New Roman" w:eastAsia="Times New Roman" w:hAnsi="Times New Roman" w:cs="Times New Roman"/>
                <w:color w:val="000000"/>
              </w:rPr>
              <w:t>Need for Computer Network</w:t>
            </w:r>
            <w:r>
              <w:rPr>
                <w:rFonts w:ascii="Times New Roman" w:eastAsia="Times New Roman" w:hAnsi="Times New Roman" w:cs="Times New Roman"/>
                <w:color w:val="000000"/>
              </w:rPr>
              <w:tab/>
              <w:t>4</w:t>
            </w:r>
          </w:hyperlink>
        </w:p>
        <w:p w:rsidR="00902DF0" w:rsidRDefault="00902DF0">
          <w:pPr>
            <w:widowControl w:val="0"/>
            <w:tabs>
              <w:tab w:val="right" w:leader="dot" w:pos="12000"/>
            </w:tabs>
            <w:spacing w:before="60" w:line="240" w:lineRule="auto"/>
            <w:rPr>
              <w:b/>
              <w:color w:val="000000"/>
            </w:rPr>
          </w:pPr>
          <w:hyperlink w:anchor="_jxa2l5km185p">
            <w:r>
              <w:rPr>
                <w:rFonts w:ascii="Times New Roman" w:eastAsia="Times New Roman" w:hAnsi="Times New Roman" w:cs="Times New Roman"/>
                <w:b/>
                <w:color w:val="000000"/>
              </w:rPr>
              <w:t>Protocol</w:t>
            </w:r>
            <w:r>
              <w:rPr>
                <w:rFonts w:ascii="Times New Roman" w:eastAsia="Times New Roman" w:hAnsi="Times New Roman" w:cs="Times New Roman"/>
                <w:b/>
                <w:color w:val="000000"/>
              </w:rPr>
              <w:tab/>
              <w:t>4</w:t>
            </w:r>
          </w:hyperlink>
        </w:p>
        <w:p w:rsidR="00902DF0" w:rsidRDefault="00902DF0">
          <w:pPr>
            <w:widowControl w:val="0"/>
            <w:tabs>
              <w:tab w:val="right" w:leader="dot" w:pos="12000"/>
            </w:tabs>
            <w:spacing w:before="60" w:line="240" w:lineRule="auto"/>
            <w:ind w:left="360"/>
            <w:rPr>
              <w:color w:val="000000"/>
            </w:rPr>
          </w:pPr>
          <w:hyperlink w:anchor="_9lpcgtknklu0">
            <w:r>
              <w:rPr>
                <w:rFonts w:ascii="Times New Roman" w:eastAsia="Times New Roman" w:hAnsi="Times New Roman" w:cs="Times New Roman"/>
                <w:color w:val="000000"/>
              </w:rPr>
              <w:t>Types of Protocol</w:t>
            </w:r>
            <w:r>
              <w:rPr>
                <w:rFonts w:ascii="Times New Roman" w:eastAsia="Times New Roman" w:hAnsi="Times New Roman" w:cs="Times New Roman"/>
                <w:color w:val="000000"/>
              </w:rPr>
              <w:tab/>
              <w:t>5</w:t>
            </w:r>
          </w:hyperlink>
        </w:p>
        <w:p w:rsidR="00902DF0" w:rsidRDefault="00902DF0">
          <w:pPr>
            <w:widowControl w:val="0"/>
            <w:tabs>
              <w:tab w:val="right" w:leader="dot" w:pos="12000"/>
            </w:tabs>
            <w:spacing w:before="60" w:line="240" w:lineRule="auto"/>
            <w:ind w:left="360"/>
            <w:rPr>
              <w:color w:val="000000"/>
            </w:rPr>
          </w:pPr>
          <w:hyperlink w:anchor="_no9erzcmxj93">
            <w:r>
              <w:rPr>
                <w:rFonts w:ascii="Times New Roman" w:eastAsia="Times New Roman" w:hAnsi="Times New Roman" w:cs="Times New Roman"/>
                <w:color w:val="000000"/>
              </w:rPr>
              <w:t>How network protocol works</w:t>
            </w:r>
            <w:r>
              <w:rPr>
                <w:rFonts w:ascii="Times New Roman" w:eastAsia="Times New Roman" w:hAnsi="Times New Roman" w:cs="Times New Roman"/>
                <w:color w:val="000000"/>
              </w:rPr>
              <w:tab/>
              <w:t>5</w:t>
            </w:r>
          </w:hyperlink>
        </w:p>
        <w:p w:rsidR="00902DF0" w:rsidRDefault="00902DF0">
          <w:pPr>
            <w:widowControl w:val="0"/>
            <w:tabs>
              <w:tab w:val="right" w:leader="dot" w:pos="12000"/>
            </w:tabs>
            <w:spacing w:before="60" w:line="240" w:lineRule="auto"/>
            <w:ind w:left="720"/>
            <w:rPr>
              <w:color w:val="000000"/>
            </w:rPr>
          </w:pPr>
          <w:hyperlink w:anchor="_3mth7zy1joi">
            <w:r>
              <w:rPr>
                <w:rFonts w:ascii="Times New Roman" w:eastAsia="Times New Roman" w:hAnsi="Times New Roman" w:cs="Times New Roman"/>
                <w:color w:val="000000"/>
              </w:rPr>
              <w:t>1. The OSI Model (Open Systems Interconnection model)</w:t>
            </w:r>
            <w:r>
              <w:rPr>
                <w:rFonts w:ascii="Times New Roman" w:eastAsia="Times New Roman" w:hAnsi="Times New Roman" w:cs="Times New Roman"/>
                <w:color w:val="000000"/>
              </w:rPr>
              <w:tab/>
              <w:t>5</w:t>
            </w:r>
          </w:hyperlink>
        </w:p>
        <w:p w:rsidR="00902DF0" w:rsidRDefault="00902DF0">
          <w:pPr>
            <w:widowControl w:val="0"/>
            <w:tabs>
              <w:tab w:val="right" w:leader="dot" w:pos="12000"/>
            </w:tabs>
            <w:spacing w:before="60" w:line="240" w:lineRule="auto"/>
            <w:ind w:left="1080"/>
            <w:rPr>
              <w:color w:val="000000"/>
            </w:rPr>
          </w:pPr>
          <w:hyperlink w:anchor="_aq7givn342mb">
            <w:r>
              <w:rPr>
                <w:rFonts w:ascii="Times New Roman" w:eastAsia="Times New Roman" w:hAnsi="Times New Roman" w:cs="Times New Roman"/>
                <w:color w:val="000000"/>
              </w:rPr>
              <w:t>There are Seven Layers of the OSI model.</w:t>
            </w:r>
            <w:r>
              <w:rPr>
                <w:rFonts w:ascii="Times New Roman" w:eastAsia="Times New Roman" w:hAnsi="Times New Roman" w:cs="Times New Roman"/>
                <w:color w:val="000000"/>
              </w:rPr>
              <w:tab/>
              <w:t>5</w:t>
            </w:r>
          </w:hyperlink>
        </w:p>
        <w:p w:rsidR="00902DF0" w:rsidRDefault="00902DF0">
          <w:pPr>
            <w:widowControl w:val="0"/>
            <w:tabs>
              <w:tab w:val="right" w:leader="dot" w:pos="12000"/>
            </w:tabs>
            <w:spacing w:before="60" w:line="240" w:lineRule="auto"/>
            <w:ind w:left="720"/>
            <w:rPr>
              <w:color w:val="000000"/>
            </w:rPr>
          </w:pPr>
          <w:hyperlink w:anchor="_mnxrymib7bed">
            <w:r>
              <w:rPr>
                <w:rFonts w:ascii="Times New Roman" w:eastAsia="Times New Roman" w:hAnsi="Times New Roman" w:cs="Times New Roman"/>
                <w:color w:val="000000"/>
              </w:rPr>
              <w:t>2. The TCP/IP Model (Transmission Control Protocol / Internet Protocol)</w:t>
            </w:r>
            <w:r>
              <w:rPr>
                <w:rFonts w:ascii="Times New Roman" w:eastAsia="Times New Roman" w:hAnsi="Times New Roman" w:cs="Times New Roman"/>
                <w:color w:val="000000"/>
              </w:rPr>
              <w:tab/>
              <w:t>7</w:t>
            </w:r>
          </w:hyperlink>
        </w:p>
        <w:p w:rsidR="00902DF0" w:rsidRDefault="00902DF0">
          <w:pPr>
            <w:widowControl w:val="0"/>
            <w:tabs>
              <w:tab w:val="right" w:leader="dot" w:pos="12000"/>
            </w:tabs>
            <w:spacing w:before="60" w:line="240" w:lineRule="auto"/>
            <w:ind w:left="1080"/>
            <w:rPr>
              <w:color w:val="000000"/>
            </w:rPr>
          </w:pPr>
          <w:hyperlink w:anchor="_g8v01pu8ebm1">
            <w:r>
              <w:rPr>
                <w:rFonts w:ascii="Times New Roman" w:eastAsia="Times New Roman" w:hAnsi="Times New Roman" w:cs="Times New Roman"/>
                <w:color w:val="000000"/>
              </w:rPr>
              <w:t>There are Four Layers of the TCP/IP Model</w:t>
            </w:r>
            <w:r>
              <w:rPr>
                <w:rFonts w:ascii="Times New Roman" w:eastAsia="Times New Roman" w:hAnsi="Times New Roman" w:cs="Times New Roman"/>
                <w:color w:val="000000"/>
              </w:rPr>
              <w:tab/>
              <w:t>8</w:t>
            </w:r>
          </w:hyperlink>
        </w:p>
        <w:p w:rsidR="00902DF0" w:rsidRDefault="00902DF0">
          <w:pPr>
            <w:widowControl w:val="0"/>
            <w:tabs>
              <w:tab w:val="right" w:leader="dot" w:pos="12000"/>
            </w:tabs>
            <w:spacing w:before="60" w:line="240" w:lineRule="auto"/>
            <w:ind w:left="720"/>
            <w:rPr>
              <w:color w:val="000000"/>
            </w:rPr>
          </w:pPr>
          <w:hyperlink w:anchor="_7gxft0udfck9">
            <w:r>
              <w:rPr>
                <w:rFonts w:ascii="Times New Roman" w:eastAsia="Times New Roman" w:hAnsi="Times New Roman" w:cs="Times New Roman"/>
                <w:color w:val="000000"/>
              </w:rPr>
              <w:t>Functions of Network Layer</w:t>
            </w:r>
            <w:r>
              <w:rPr>
                <w:rFonts w:ascii="Times New Roman" w:eastAsia="Times New Roman" w:hAnsi="Times New Roman" w:cs="Times New Roman"/>
                <w:color w:val="000000"/>
              </w:rPr>
              <w:tab/>
              <w:t>8</w:t>
            </w:r>
          </w:hyperlink>
        </w:p>
        <w:p w:rsidR="00902DF0" w:rsidRDefault="00902DF0">
          <w:pPr>
            <w:widowControl w:val="0"/>
            <w:tabs>
              <w:tab w:val="right" w:leader="dot" w:pos="12000"/>
            </w:tabs>
            <w:spacing w:before="60" w:line="240" w:lineRule="auto"/>
            <w:ind w:left="720"/>
            <w:rPr>
              <w:color w:val="000000"/>
            </w:rPr>
          </w:pPr>
          <w:hyperlink w:anchor="_5dktw9ghkm62">
            <w:r>
              <w:rPr>
                <w:rFonts w:ascii="Times New Roman" w:eastAsia="Times New Roman" w:hAnsi="Times New Roman" w:cs="Times New Roman"/>
                <w:color w:val="000000"/>
              </w:rPr>
              <w:t>Network Layer Protocolk</w:t>
            </w:r>
            <w:r>
              <w:rPr>
                <w:rFonts w:ascii="Times New Roman" w:eastAsia="Times New Roman" w:hAnsi="Times New Roman" w:cs="Times New Roman"/>
                <w:color w:val="000000"/>
              </w:rPr>
              <w:tab/>
              <w:t>8</w:t>
            </w:r>
          </w:hyperlink>
        </w:p>
        <w:p w:rsidR="00902DF0" w:rsidRDefault="00902DF0">
          <w:pPr>
            <w:widowControl w:val="0"/>
            <w:tabs>
              <w:tab w:val="right" w:leader="dot" w:pos="12000"/>
            </w:tabs>
            <w:spacing w:before="60" w:line="240" w:lineRule="auto"/>
            <w:ind w:left="1080"/>
            <w:rPr>
              <w:color w:val="000000"/>
            </w:rPr>
          </w:pPr>
          <w:hyperlink w:anchor="_y4sl4tmdzhna">
            <w:r>
              <w:rPr>
                <w:rFonts w:ascii="Times New Roman" w:eastAsia="Times New Roman" w:hAnsi="Times New Roman" w:cs="Times New Roman"/>
                <w:color w:val="000000"/>
              </w:rPr>
              <w:t>1. Internet Protocol(IP):- Internet Protocol is used to help uniquely identify each device on the network. Internet protocol is responsible for transferring the data from one node to another node in the network.</w:t>
            </w:r>
            <w:r>
              <w:rPr>
                <w:rFonts w:ascii="Times New Roman" w:eastAsia="Times New Roman" w:hAnsi="Times New Roman" w:cs="Times New Roman"/>
                <w:color w:val="000000"/>
              </w:rPr>
              <w:tab/>
              <w:t>9</w:t>
            </w:r>
          </w:hyperlink>
        </w:p>
        <w:p w:rsidR="00902DF0" w:rsidRDefault="00902DF0">
          <w:pPr>
            <w:widowControl w:val="0"/>
            <w:tabs>
              <w:tab w:val="right" w:leader="dot" w:pos="12000"/>
            </w:tabs>
            <w:spacing w:before="60" w:line="240" w:lineRule="auto"/>
            <w:ind w:left="1080"/>
            <w:rPr>
              <w:color w:val="000000"/>
            </w:rPr>
          </w:pPr>
          <w:hyperlink w:anchor="_h8xg6mw59qcs">
            <w:r>
              <w:rPr>
                <w:rFonts w:ascii="Times New Roman" w:eastAsia="Times New Roman" w:hAnsi="Times New Roman" w:cs="Times New Roman"/>
                <w:color w:val="000000"/>
              </w:rPr>
              <w:t>2. ARP (Address Resolution Protocol)</w:t>
            </w:r>
            <w:r>
              <w:rPr>
                <w:rFonts w:ascii="Times New Roman" w:eastAsia="Times New Roman" w:hAnsi="Times New Roman" w:cs="Times New Roman"/>
                <w:color w:val="000000"/>
              </w:rPr>
              <w:tab/>
              <w:t>9</w:t>
            </w:r>
          </w:hyperlink>
        </w:p>
        <w:p w:rsidR="00902DF0" w:rsidRDefault="00902DF0">
          <w:pPr>
            <w:widowControl w:val="0"/>
            <w:tabs>
              <w:tab w:val="right" w:leader="dot" w:pos="12000"/>
            </w:tabs>
            <w:spacing w:before="60" w:line="240" w:lineRule="auto"/>
            <w:ind w:left="720"/>
            <w:rPr>
              <w:color w:val="000000"/>
            </w:rPr>
          </w:pPr>
          <w:hyperlink w:anchor="_jbf6ijo9vgse">
            <w:r>
              <w:rPr>
                <w:rFonts w:ascii="Times New Roman" w:eastAsia="Times New Roman" w:hAnsi="Times New Roman" w:cs="Times New Roman"/>
                <w:color w:val="000000"/>
              </w:rPr>
              <w:t>Types of ARP Entries</w:t>
            </w:r>
            <w:r>
              <w:rPr>
                <w:rFonts w:ascii="Times New Roman" w:eastAsia="Times New Roman" w:hAnsi="Times New Roman" w:cs="Times New Roman"/>
                <w:color w:val="000000"/>
              </w:rPr>
              <w:tab/>
              <w:t>10</w:t>
            </w:r>
          </w:hyperlink>
        </w:p>
        <w:p w:rsidR="00902DF0" w:rsidRDefault="00902DF0">
          <w:pPr>
            <w:widowControl w:val="0"/>
            <w:tabs>
              <w:tab w:val="right" w:leader="dot" w:pos="12000"/>
            </w:tabs>
            <w:spacing w:before="60" w:line="240" w:lineRule="auto"/>
            <w:ind w:left="1080"/>
            <w:rPr>
              <w:color w:val="000000"/>
            </w:rPr>
          </w:pPr>
          <w:hyperlink w:anchor="_dfsvv0vx2cky">
            <w:r>
              <w:rPr>
                <w:rFonts w:ascii="Times New Roman" w:eastAsia="Times New Roman" w:hAnsi="Times New Roman" w:cs="Times New Roman"/>
                <w:color w:val="000000"/>
              </w:rPr>
              <w:t>3. RARP (Reversed Address Resolution Protocol)</w:t>
            </w:r>
            <w:r>
              <w:rPr>
                <w:rFonts w:ascii="Times New Roman" w:eastAsia="Times New Roman" w:hAnsi="Times New Roman" w:cs="Times New Roman"/>
                <w:color w:val="000000"/>
              </w:rPr>
              <w:tab/>
              <w:t>10</w:t>
            </w:r>
          </w:hyperlink>
        </w:p>
        <w:p w:rsidR="00902DF0" w:rsidRDefault="00902DF0">
          <w:pPr>
            <w:widowControl w:val="0"/>
            <w:tabs>
              <w:tab w:val="right" w:leader="dot" w:pos="12000"/>
            </w:tabs>
            <w:spacing w:before="60" w:line="240" w:lineRule="auto"/>
            <w:ind w:left="1080"/>
            <w:rPr>
              <w:color w:val="000000"/>
            </w:rPr>
          </w:pPr>
          <w:hyperlink w:anchor="_rk4av6mg9xwt">
            <w:r>
              <w:rPr>
                <w:rFonts w:ascii="Times New Roman" w:eastAsia="Times New Roman" w:hAnsi="Times New Roman" w:cs="Times New Roman"/>
                <w:color w:val="000000"/>
              </w:rPr>
              <w:t>4. ICMP (Internet Control Message Protocol)</w:t>
            </w:r>
            <w:r>
              <w:rPr>
                <w:rFonts w:ascii="Times New Roman" w:eastAsia="Times New Roman" w:hAnsi="Times New Roman" w:cs="Times New Roman"/>
                <w:color w:val="000000"/>
              </w:rPr>
              <w:tab/>
              <w:t>10</w:t>
            </w:r>
          </w:hyperlink>
        </w:p>
        <w:p w:rsidR="00902DF0" w:rsidRDefault="00902DF0">
          <w:pPr>
            <w:widowControl w:val="0"/>
            <w:tabs>
              <w:tab w:val="right" w:leader="dot" w:pos="12000"/>
            </w:tabs>
            <w:spacing w:before="60" w:line="240" w:lineRule="auto"/>
            <w:ind w:left="1080"/>
            <w:rPr>
              <w:color w:val="000000"/>
            </w:rPr>
          </w:pPr>
          <w:hyperlink w:anchor="_1ftooc1l3bjv">
            <w:r>
              <w:rPr>
                <w:rFonts w:ascii="Times New Roman" w:eastAsia="Times New Roman" w:hAnsi="Times New Roman" w:cs="Times New Roman"/>
                <w:color w:val="000000"/>
              </w:rPr>
              <w:t>5. IGMP (Internet Group Message Protocol)</w:t>
            </w:r>
            <w:r>
              <w:rPr>
                <w:rFonts w:ascii="Times New Roman" w:eastAsia="Times New Roman" w:hAnsi="Times New Roman" w:cs="Times New Roman"/>
                <w:color w:val="000000"/>
              </w:rPr>
              <w:tab/>
              <w:t>11</w:t>
            </w:r>
          </w:hyperlink>
        </w:p>
        <w:p w:rsidR="00902DF0" w:rsidRDefault="00902DF0">
          <w:pPr>
            <w:widowControl w:val="0"/>
            <w:tabs>
              <w:tab w:val="right" w:leader="dot" w:pos="12000"/>
            </w:tabs>
            <w:spacing w:before="60" w:line="240" w:lineRule="auto"/>
            <w:rPr>
              <w:b/>
              <w:color w:val="000000"/>
            </w:rPr>
          </w:pPr>
          <w:hyperlink w:anchor="_i1zlvos755m0">
            <w:r>
              <w:rPr>
                <w:rFonts w:ascii="Times New Roman" w:eastAsia="Times New Roman" w:hAnsi="Times New Roman" w:cs="Times New Roman"/>
                <w:b/>
                <w:color w:val="000000"/>
              </w:rPr>
              <w:t>Network Connectivity Devices</w:t>
            </w:r>
            <w:r>
              <w:rPr>
                <w:rFonts w:ascii="Times New Roman" w:eastAsia="Times New Roman" w:hAnsi="Times New Roman" w:cs="Times New Roman"/>
                <w:b/>
                <w:color w:val="000000"/>
              </w:rPr>
              <w:tab/>
              <w:t>11</w:t>
            </w:r>
          </w:hyperlink>
        </w:p>
        <w:p w:rsidR="00902DF0" w:rsidRDefault="00902DF0">
          <w:pPr>
            <w:widowControl w:val="0"/>
            <w:tabs>
              <w:tab w:val="right" w:leader="dot" w:pos="12000"/>
            </w:tabs>
            <w:spacing w:before="60" w:line="240" w:lineRule="auto"/>
            <w:rPr>
              <w:b/>
              <w:color w:val="000000"/>
            </w:rPr>
          </w:pPr>
          <w:hyperlink w:anchor="_j3bo94ouw0hr">
            <w:r>
              <w:rPr>
                <w:rFonts w:ascii="Times New Roman" w:eastAsia="Times New Roman" w:hAnsi="Times New Roman" w:cs="Times New Roman"/>
                <w:b/>
                <w:color w:val="000000"/>
              </w:rPr>
              <w:t>Types of Network</w:t>
            </w:r>
            <w:r>
              <w:rPr>
                <w:rFonts w:ascii="Times New Roman" w:eastAsia="Times New Roman" w:hAnsi="Times New Roman" w:cs="Times New Roman"/>
                <w:b/>
                <w:color w:val="000000"/>
              </w:rPr>
              <w:tab/>
              <w:t>12</w:t>
            </w:r>
          </w:hyperlink>
        </w:p>
        <w:p w:rsidR="00902DF0" w:rsidRDefault="00902DF0">
          <w:pPr>
            <w:widowControl w:val="0"/>
            <w:tabs>
              <w:tab w:val="right" w:leader="dot" w:pos="12000"/>
            </w:tabs>
            <w:spacing w:before="60" w:line="240" w:lineRule="auto"/>
            <w:ind w:left="360"/>
            <w:rPr>
              <w:color w:val="000000"/>
            </w:rPr>
          </w:pPr>
          <w:hyperlink w:anchor="_6wajej3htqpo">
            <w:r>
              <w:rPr>
                <w:rFonts w:ascii="Times New Roman" w:eastAsia="Times New Roman" w:hAnsi="Times New Roman" w:cs="Times New Roman"/>
                <w:color w:val="000000"/>
              </w:rPr>
              <w:t>1. Client-Server Network:</w:t>
            </w:r>
            <w:r>
              <w:rPr>
                <w:rFonts w:ascii="Times New Roman" w:eastAsia="Times New Roman" w:hAnsi="Times New Roman" w:cs="Times New Roman"/>
                <w:color w:val="000000"/>
              </w:rPr>
              <w:tab/>
              <w:t>12</w:t>
            </w:r>
          </w:hyperlink>
        </w:p>
        <w:p w:rsidR="00902DF0" w:rsidRDefault="00902DF0">
          <w:pPr>
            <w:widowControl w:val="0"/>
            <w:tabs>
              <w:tab w:val="right" w:leader="dot" w:pos="12000"/>
            </w:tabs>
            <w:spacing w:before="60" w:line="240" w:lineRule="auto"/>
            <w:ind w:left="720"/>
            <w:rPr>
              <w:color w:val="000000"/>
            </w:rPr>
          </w:pPr>
          <w:hyperlink w:anchor="_d81sx8uperbg">
            <w:r>
              <w:rPr>
                <w:rFonts w:ascii="Times New Roman" w:eastAsia="Times New Roman" w:hAnsi="Times New Roman" w:cs="Times New Roman"/>
                <w:color w:val="000000"/>
              </w:rPr>
              <w:t>Types of Client-Server Network</w:t>
            </w:r>
            <w:r>
              <w:rPr>
                <w:rFonts w:ascii="Times New Roman" w:eastAsia="Times New Roman" w:hAnsi="Times New Roman" w:cs="Times New Roman"/>
                <w:color w:val="000000"/>
              </w:rPr>
              <w:tab/>
              <w:t>12</w:t>
            </w:r>
          </w:hyperlink>
        </w:p>
        <w:p w:rsidR="00902DF0" w:rsidRDefault="00902DF0">
          <w:pPr>
            <w:widowControl w:val="0"/>
            <w:tabs>
              <w:tab w:val="right" w:leader="dot" w:pos="12000"/>
            </w:tabs>
            <w:spacing w:before="60" w:line="240" w:lineRule="auto"/>
            <w:ind w:left="360"/>
            <w:rPr>
              <w:color w:val="000000"/>
            </w:rPr>
          </w:pPr>
          <w:hyperlink w:anchor="_prxtt28kihp6">
            <w:r>
              <w:rPr>
                <w:rFonts w:ascii="Times New Roman" w:eastAsia="Times New Roman" w:hAnsi="Times New Roman" w:cs="Times New Roman"/>
                <w:color w:val="000000"/>
              </w:rPr>
              <w:t>2. Peer-to-Peet Network:</w:t>
            </w:r>
            <w:r>
              <w:rPr>
                <w:rFonts w:ascii="Times New Roman" w:eastAsia="Times New Roman" w:hAnsi="Times New Roman" w:cs="Times New Roman"/>
                <w:color w:val="000000"/>
              </w:rPr>
              <w:tab/>
              <w:t>13</w:t>
            </w:r>
          </w:hyperlink>
        </w:p>
        <w:p w:rsidR="00902DF0" w:rsidRDefault="00902DF0">
          <w:pPr>
            <w:widowControl w:val="0"/>
            <w:tabs>
              <w:tab w:val="right" w:leader="dot" w:pos="12000"/>
            </w:tabs>
            <w:spacing w:before="60" w:line="240" w:lineRule="auto"/>
            <w:rPr>
              <w:b/>
              <w:color w:val="000000"/>
            </w:rPr>
          </w:pPr>
          <w:hyperlink w:anchor="_rllsi0yoffvm">
            <w:r>
              <w:rPr>
                <w:rFonts w:ascii="Times New Roman" w:eastAsia="Times New Roman" w:hAnsi="Times New Roman" w:cs="Times New Roman"/>
                <w:b/>
                <w:color w:val="000000"/>
              </w:rPr>
              <w:t>Classification Of Network</w:t>
            </w:r>
            <w:r>
              <w:rPr>
                <w:rFonts w:ascii="Times New Roman" w:eastAsia="Times New Roman" w:hAnsi="Times New Roman" w:cs="Times New Roman"/>
                <w:b/>
                <w:color w:val="000000"/>
              </w:rPr>
              <w:tab/>
              <w:t>13</w:t>
            </w:r>
          </w:hyperlink>
        </w:p>
        <w:p w:rsidR="00902DF0" w:rsidRDefault="00902DF0">
          <w:pPr>
            <w:widowControl w:val="0"/>
            <w:tabs>
              <w:tab w:val="right" w:leader="dot" w:pos="12000"/>
            </w:tabs>
            <w:spacing w:before="60" w:line="240" w:lineRule="auto"/>
            <w:ind w:left="360"/>
            <w:rPr>
              <w:color w:val="000000"/>
            </w:rPr>
          </w:pPr>
          <w:hyperlink w:anchor="_c5ysnh71hxkz">
            <w:r>
              <w:rPr>
                <w:rFonts w:ascii="Times New Roman" w:eastAsia="Times New Roman" w:hAnsi="Times New Roman" w:cs="Times New Roman"/>
                <w:color w:val="000000"/>
              </w:rPr>
              <w:t>1. PAN (Personal Area Network)</w:t>
            </w:r>
            <w:r>
              <w:rPr>
                <w:rFonts w:ascii="Times New Roman" w:eastAsia="Times New Roman" w:hAnsi="Times New Roman" w:cs="Times New Roman"/>
                <w:color w:val="000000"/>
              </w:rPr>
              <w:tab/>
              <w:t>13</w:t>
            </w:r>
          </w:hyperlink>
        </w:p>
        <w:p w:rsidR="00902DF0" w:rsidRDefault="00902DF0">
          <w:pPr>
            <w:widowControl w:val="0"/>
            <w:tabs>
              <w:tab w:val="right" w:leader="dot" w:pos="12000"/>
            </w:tabs>
            <w:spacing w:before="60" w:line="240" w:lineRule="auto"/>
            <w:ind w:left="720"/>
            <w:rPr>
              <w:color w:val="000000"/>
            </w:rPr>
          </w:pPr>
          <w:hyperlink w:anchor="_2a2qst159xzq">
            <w:r>
              <w:rPr>
                <w:rFonts w:ascii="Times New Roman" w:eastAsia="Times New Roman" w:hAnsi="Times New Roman" w:cs="Times New Roman"/>
                <w:color w:val="000000"/>
              </w:rPr>
              <w:t>Two Types of PAN</w:t>
            </w:r>
            <w:r>
              <w:rPr>
                <w:rFonts w:ascii="Times New Roman" w:eastAsia="Times New Roman" w:hAnsi="Times New Roman" w:cs="Times New Roman"/>
                <w:color w:val="000000"/>
              </w:rPr>
              <w:tab/>
              <w:t>14</w:t>
            </w:r>
          </w:hyperlink>
        </w:p>
        <w:p w:rsidR="00902DF0" w:rsidRDefault="00902DF0">
          <w:pPr>
            <w:widowControl w:val="0"/>
            <w:tabs>
              <w:tab w:val="right" w:leader="dot" w:pos="12000"/>
            </w:tabs>
            <w:spacing w:before="60" w:line="240" w:lineRule="auto"/>
            <w:ind w:left="360"/>
            <w:rPr>
              <w:color w:val="000000"/>
            </w:rPr>
          </w:pPr>
          <w:hyperlink w:anchor="_p5eioewqquwz">
            <w:r>
              <w:rPr>
                <w:rFonts w:ascii="Times New Roman" w:eastAsia="Times New Roman" w:hAnsi="Times New Roman" w:cs="Times New Roman"/>
                <w:color w:val="000000"/>
              </w:rPr>
              <w:t>2) LAN (Local Area Network)</w:t>
            </w:r>
            <w:r>
              <w:rPr>
                <w:rFonts w:ascii="Times New Roman" w:eastAsia="Times New Roman" w:hAnsi="Times New Roman" w:cs="Times New Roman"/>
                <w:color w:val="000000"/>
              </w:rPr>
              <w:tab/>
              <w:t>14</w:t>
            </w:r>
          </w:hyperlink>
        </w:p>
        <w:p w:rsidR="00902DF0" w:rsidRDefault="00902DF0">
          <w:pPr>
            <w:widowControl w:val="0"/>
            <w:tabs>
              <w:tab w:val="right" w:leader="dot" w:pos="12000"/>
            </w:tabs>
            <w:spacing w:before="60" w:line="240" w:lineRule="auto"/>
            <w:ind w:left="360"/>
            <w:rPr>
              <w:color w:val="000000"/>
            </w:rPr>
          </w:pPr>
          <w:hyperlink w:anchor="_s8qkv4mosudy">
            <w:r>
              <w:rPr>
                <w:rFonts w:ascii="Times New Roman" w:eastAsia="Times New Roman" w:hAnsi="Times New Roman" w:cs="Times New Roman"/>
                <w:color w:val="000000"/>
              </w:rPr>
              <w:t>3) MAN (Metropolitan Area Network)</w:t>
            </w:r>
            <w:r>
              <w:rPr>
                <w:rFonts w:ascii="Times New Roman" w:eastAsia="Times New Roman" w:hAnsi="Times New Roman" w:cs="Times New Roman"/>
                <w:color w:val="000000"/>
              </w:rPr>
              <w:tab/>
              <w:t>14</w:t>
            </w:r>
          </w:hyperlink>
        </w:p>
        <w:p w:rsidR="00902DF0" w:rsidRDefault="00902DF0">
          <w:pPr>
            <w:widowControl w:val="0"/>
            <w:tabs>
              <w:tab w:val="right" w:leader="dot" w:pos="12000"/>
            </w:tabs>
            <w:spacing w:before="60" w:line="240" w:lineRule="auto"/>
            <w:ind w:left="1080"/>
            <w:rPr>
              <w:color w:val="000000"/>
            </w:rPr>
          </w:pPr>
          <w:hyperlink w:anchor="_4qaecxieqr5k">
            <w:r>
              <w:rPr>
                <w:rFonts w:ascii="Times New Roman" w:eastAsia="Times New Roman" w:hAnsi="Times New Roman" w:cs="Times New Roman"/>
                <w:color w:val="000000"/>
              </w:rPr>
              <w:t>Uses of Metropolitan Area Network</w:t>
            </w:r>
            <w:r>
              <w:rPr>
                <w:rFonts w:ascii="Times New Roman" w:eastAsia="Times New Roman" w:hAnsi="Times New Roman" w:cs="Times New Roman"/>
                <w:color w:val="000000"/>
              </w:rPr>
              <w:tab/>
              <w:t>14</w:t>
            </w:r>
          </w:hyperlink>
        </w:p>
        <w:p w:rsidR="00902DF0" w:rsidRDefault="00902DF0">
          <w:pPr>
            <w:widowControl w:val="0"/>
            <w:tabs>
              <w:tab w:val="right" w:leader="dot" w:pos="12000"/>
            </w:tabs>
            <w:spacing w:before="60" w:line="240" w:lineRule="auto"/>
            <w:ind w:left="360"/>
            <w:rPr>
              <w:color w:val="000000"/>
            </w:rPr>
          </w:pPr>
          <w:hyperlink w:anchor="_t600706zhx2f">
            <w:r>
              <w:rPr>
                <w:rFonts w:ascii="Times New Roman" w:eastAsia="Times New Roman" w:hAnsi="Times New Roman" w:cs="Times New Roman"/>
                <w:color w:val="000000"/>
              </w:rPr>
              <w:t>4) WAN(Wide Area Network)</w:t>
            </w:r>
            <w:r>
              <w:rPr>
                <w:rFonts w:ascii="Times New Roman" w:eastAsia="Times New Roman" w:hAnsi="Times New Roman" w:cs="Times New Roman"/>
                <w:color w:val="000000"/>
              </w:rPr>
              <w:tab/>
              <w:t>15</w:t>
            </w:r>
          </w:hyperlink>
        </w:p>
        <w:p w:rsidR="00902DF0" w:rsidRDefault="00902DF0">
          <w:pPr>
            <w:widowControl w:val="0"/>
            <w:tabs>
              <w:tab w:val="right" w:leader="dot" w:pos="12000"/>
            </w:tabs>
            <w:spacing w:before="60" w:line="240" w:lineRule="auto"/>
            <w:ind w:left="720"/>
            <w:rPr>
              <w:color w:val="000000"/>
            </w:rPr>
          </w:pPr>
          <w:hyperlink w:anchor="_3vw6vdpctqxx">
            <w:r>
              <w:rPr>
                <w:rFonts w:ascii="Times New Roman" w:eastAsia="Times New Roman" w:hAnsi="Times New Roman" w:cs="Times New Roman"/>
                <w:color w:val="000000"/>
              </w:rPr>
              <w:t>Examples of Wide Area Network</w:t>
            </w:r>
            <w:r>
              <w:rPr>
                <w:rFonts w:ascii="Times New Roman" w:eastAsia="Times New Roman" w:hAnsi="Times New Roman" w:cs="Times New Roman"/>
                <w:color w:val="000000"/>
              </w:rPr>
              <w:tab/>
              <w:t>15</w:t>
            </w:r>
          </w:hyperlink>
        </w:p>
        <w:p w:rsidR="00902DF0" w:rsidRDefault="00902DF0">
          <w:pPr>
            <w:widowControl w:val="0"/>
            <w:tabs>
              <w:tab w:val="right" w:leader="dot" w:pos="12000"/>
            </w:tabs>
            <w:spacing w:before="60" w:line="240" w:lineRule="auto"/>
            <w:ind w:left="360"/>
            <w:rPr>
              <w:color w:val="000000"/>
            </w:rPr>
          </w:pPr>
          <w:hyperlink w:anchor="_7r9x2pjbo1gn">
            <w:r>
              <w:rPr>
                <w:rFonts w:ascii="Times New Roman" w:eastAsia="Times New Roman" w:hAnsi="Times New Roman" w:cs="Times New Roman"/>
                <w:color w:val="000000"/>
              </w:rPr>
              <w:t>5) Global Area Network (GAN)</w:t>
            </w:r>
            <w:r>
              <w:rPr>
                <w:rFonts w:ascii="Times New Roman" w:eastAsia="Times New Roman" w:hAnsi="Times New Roman" w:cs="Times New Roman"/>
                <w:color w:val="000000"/>
              </w:rPr>
              <w:tab/>
              <w:t>15</w:t>
            </w:r>
          </w:hyperlink>
        </w:p>
        <w:p w:rsidR="00902DF0" w:rsidRDefault="00902DF0">
          <w:pPr>
            <w:widowControl w:val="0"/>
            <w:tabs>
              <w:tab w:val="right" w:leader="dot" w:pos="12000"/>
            </w:tabs>
            <w:spacing w:before="60" w:line="240" w:lineRule="auto"/>
            <w:rPr>
              <w:b/>
              <w:color w:val="000000"/>
            </w:rPr>
          </w:pPr>
          <w:hyperlink w:anchor="_wh8qb2gsbqt9">
            <w:r>
              <w:rPr>
                <w:rFonts w:ascii="Times New Roman" w:eastAsia="Times New Roman" w:hAnsi="Times New Roman" w:cs="Times New Roman"/>
                <w:b/>
                <w:color w:val="000000"/>
              </w:rPr>
              <w:t>Transmission Medium</w:t>
            </w:r>
            <w:r>
              <w:rPr>
                <w:rFonts w:ascii="Times New Roman" w:eastAsia="Times New Roman" w:hAnsi="Times New Roman" w:cs="Times New Roman"/>
                <w:b/>
                <w:color w:val="000000"/>
              </w:rPr>
              <w:tab/>
              <w:t>16</w:t>
            </w:r>
          </w:hyperlink>
        </w:p>
        <w:p w:rsidR="00902DF0" w:rsidRDefault="00902DF0">
          <w:pPr>
            <w:widowControl w:val="0"/>
            <w:tabs>
              <w:tab w:val="right" w:leader="dot" w:pos="12000"/>
            </w:tabs>
            <w:spacing w:before="60" w:line="240" w:lineRule="auto"/>
            <w:ind w:left="360"/>
            <w:rPr>
              <w:color w:val="000000"/>
            </w:rPr>
          </w:pPr>
          <w:hyperlink w:anchor="_s3sfr6pfmph3">
            <w:r>
              <w:rPr>
                <w:rFonts w:ascii="Times New Roman" w:eastAsia="Times New Roman" w:hAnsi="Times New Roman" w:cs="Times New Roman"/>
                <w:color w:val="000000"/>
              </w:rPr>
              <w:t>Transmission mediums are classified into the following types.</w:t>
            </w:r>
            <w:r>
              <w:rPr>
                <w:rFonts w:ascii="Times New Roman" w:eastAsia="Times New Roman" w:hAnsi="Times New Roman" w:cs="Times New Roman"/>
                <w:color w:val="000000"/>
              </w:rPr>
              <w:tab/>
              <w:t>16</w:t>
            </w:r>
          </w:hyperlink>
        </w:p>
        <w:p w:rsidR="00902DF0" w:rsidRDefault="00902DF0">
          <w:pPr>
            <w:widowControl w:val="0"/>
            <w:tabs>
              <w:tab w:val="right" w:leader="dot" w:pos="12000"/>
            </w:tabs>
            <w:spacing w:before="60" w:line="240" w:lineRule="auto"/>
            <w:ind w:left="720"/>
            <w:rPr>
              <w:color w:val="000000"/>
            </w:rPr>
          </w:pPr>
          <w:hyperlink w:anchor="_f5whkikrpi97">
            <w:r>
              <w:rPr>
                <w:rFonts w:ascii="Times New Roman" w:eastAsia="Times New Roman" w:hAnsi="Times New Roman" w:cs="Times New Roman"/>
                <w:color w:val="000000"/>
              </w:rPr>
              <w:t>1) Guided Media</w:t>
            </w:r>
            <w:r>
              <w:rPr>
                <w:rFonts w:ascii="Times New Roman" w:eastAsia="Times New Roman" w:hAnsi="Times New Roman" w:cs="Times New Roman"/>
                <w:color w:val="000000"/>
              </w:rPr>
              <w:tab/>
              <w:t>16</w:t>
            </w:r>
          </w:hyperlink>
        </w:p>
        <w:p w:rsidR="00902DF0" w:rsidRDefault="00902DF0">
          <w:pPr>
            <w:widowControl w:val="0"/>
            <w:tabs>
              <w:tab w:val="right" w:leader="dot" w:pos="12000"/>
            </w:tabs>
            <w:spacing w:before="60" w:line="240" w:lineRule="auto"/>
            <w:ind w:left="1080"/>
            <w:rPr>
              <w:color w:val="000000"/>
            </w:rPr>
          </w:pPr>
          <w:hyperlink w:anchor="_5wh4ejodrpf1">
            <w:r>
              <w:rPr>
                <w:rFonts w:ascii="Times New Roman" w:eastAsia="Times New Roman" w:hAnsi="Times New Roman" w:cs="Times New Roman"/>
                <w:color w:val="000000"/>
              </w:rPr>
              <w:t>There are three major types of Guided Media.</w:t>
            </w:r>
            <w:r>
              <w:rPr>
                <w:rFonts w:ascii="Times New Roman" w:eastAsia="Times New Roman" w:hAnsi="Times New Roman" w:cs="Times New Roman"/>
                <w:color w:val="000000"/>
              </w:rPr>
              <w:tab/>
              <w:t>16</w:t>
            </w:r>
          </w:hyperlink>
        </w:p>
        <w:p w:rsidR="00902DF0" w:rsidRDefault="00902DF0">
          <w:pPr>
            <w:widowControl w:val="0"/>
            <w:tabs>
              <w:tab w:val="right" w:leader="dot" w:pos="12000"/>
            </w:tabs>
            <w:spacing w:before="60" w:line="240" w:lineRule="auto"/>
            <w:ind w:left="720"/>
            <w:rPr>
              <w:color w:val="000000"/>
            </w:rPr>
          </w:pPr>
          <w:hyperlink w:anchor="_wf8ma7ey5my8">
            <w:r>
              <w:rPr>
                <w:rFonts w:ascii="Times New Roman" w:eastAsia="Times New Roman" w:hAnsi="Times New Roman" w:cs="Times New Roman"/>
                <w:color w:val="000000"/>
              </w:rPr>
              <w:t>2) UnGuided Media:</w:t>
            </w:r>
            <w:r>
              <w:rPr>
                <w:rFonts w:ascii="Times New Roman" w:eastAsia="Times New Roman" w:hAnsi="Times New Roman" w:cs="Times New Roman"/>
                <w:color w:val="000000"/>
              </w:rPr>
              <w:tab/>
              <w:t>18</w:t>
            </w:r>
          </w:hyperlink>
        </w:p>
        <w:p w:rsidR="00902DF0" w:rsidRDefault="00902DF0">
          <w:pPr>
            <w:widowControl w:val="0"/>
            <w:tabs>
              <w:tab w:val="right" w:leader="dot" w:pos="12000"/>
            </w:tabs>
            <w:spacing w:before="60" w:line="240" w:lineRule="auto"/>
            <w:ind w:left="1080"/>
            <w:rPr>
              <w:color w:val="000000"/>
            </w:rPr>
          </w:pPr>
          <w:hyperlink w:anchor="_wdsgdb2b8lin">
            <w:r>
              <w:rPr>
                <w:rFonts w:ascii="Times New Roman" w:eastAsia="Times New Roman" w:hAnsi="Times New Roman" w:cs="Times New Roman"/>
                <w:color w:val="000000"/>
              </w:rPr>
              <w:t>There are Three types of Signals transmitted through unguided media</w:t>
            </w:r>
            <w:r>
              <w:rPr>
                <w:rFonts w:ascii="Times New Roman" w:eastAsia="Times New Roman" w:hAnsi="Times New Roman" w:cs="Times New Roman"/>
                <w:color w:val="000000"/>
              </w:rPr>
              <w:tab/>
              <w:t>18</w:t>
            </w:r>
          </w:hyperlink>
        </w:p>
        <w:p w:rsidR="00902DF0" w:rsidRDefault="00902DF0">
          <w:pPr>
            <w:widowControl w:val="0"/>
            <w:tabs>
              <w:tab w:val="right" w:leader="dot" w:pos="12000"/>
            </w:tabs>
            <w:spacing w:before="60" w:line="240" w:lineRule="auto"/>
            <w:rPr>
              <w:b/>
              <w:color w:val="000000"/>
            </w:rPr>
          </w:pPr>
          <w:hyperlink w:anchor="_do8wi78728h5">
            <w:r>
              <w:rPr>
                <w:rFonts w:ascii="Times New Roman" w:eastAsia="Times New Roman" w:hAnsi="Times New Roman" w:cs="Times New Roman"/>
                <w:b/>
                <w:color w:val="000000"/>
              </w:rPr>
              <w:t>Impairment Causes in the Transmission of Network</w:t>
            </w:r>
            <w:r>
              <w:rPr>
                <w:rFonts w:ascii="Times New Roman" w:eastAsia="Times New Roman" w:hAnsi="Times New Roman" w:cs="Times New Roman"/>
                <w:b/>
                <w:color w:val="000000"/>
              </w:rPr>
              <w:tab/>
              <w:t>18</w:t>
            </w:r>
          </w:hyperlink>
        </w:p>
        <w:p w:rsidR="00902DF0" w:rsidRDefault="00902DF0">
          <w:pPr>
            <w:widowControl w:val="0"/>
            <w:tabs>
              <w:tab w:val="right" w:leader="dot" w:pos="12000"/>
            </w:tabs>
            <w:spacing w:before="60" w:line="240" w:lineRule="auto"/>
            <w:ind w:left="360"/>
            <w:rPr>
              <w:color w:val="000000"/>
            </w:rPr>
          </w:pPr>
          <w:hyperlink w:anchor="_fw98gf3hk0g3">
            <w:r>
              <w:rPr>
                <w:rFonts w:ascii="Times New Roman" w:eastAsia="Times New Roman" w:hAnsi="Times New Roman" w:cs="Times New Roman"/>
                <w:color w:val="000000"/>
              </w:rPr>
              <w:t>There are three causes of Transmission Impairment</w:t>
            </w:r>
            <w:r>
              <w:rPr>
                <w:rFonts w:ascii="Times New Roman" w:eastAsia="Times New Roman" w:hAnsi="Times New Roman" w:cs="Times New Roman"/>
                <w:color w:val="000000"/>
              </w:rPr>
              <w:tab/>
              <w:t>19</w:t>
            </w:r>
          </w:hyperlink>
        </w:p>
        <w:p w:rsidR="00902DF0" w:rsidRDefault="00902DF0">
          <w:pPr>
            <w:widowControl w:val="0"/>
            <w:tabs>
              <w:tab w:val="right" w:leader="dot" w:pos="12000"/>
            </w:tabs>
            <w:spacing w:before="60" w:line="240" w:lineRule="auto"/>
            <w:ind w:left="720"/>
            <w:rPr>
              <w:color w:val="000000"/>
            </w:rPr>
          </w:pPr>
          <w:hyperlink w:anchor="_gdlgvh162ylz">
            <w:r>
              <w:rPr>
                <w:rFonts w:ascii="Times New Roman" w:eastAsia="Times New Roman" w:hAnsi="Times New Roman" w:cs="Times New Roman"/>
                <w:color w:val="000000"/>
              </w:rPr>
              <w:t>1. Attenuation:</w:t>
            </w:r>
            <w:r>
              <w:rPr>
                <w:rFonts w:ascii="Times New Roman" w:eastAsia="Times New Roman" w:hAnsi="Times New Roman" w:cs="Times New Roman"/>
                <w:color w:val="000000"/>
              </w:rPr>
              <w:tab/>
              <w:t>19</w:t>
            </w:r>
          </w:hyperlink>
        </w:p>
        <w:p w:rsidR="00902DF0" w:rsidRDefault="00902DF0">
          <w:pPr>
            <w:widowControl w:val="0"/>
            <w:tabs>
              <w:tab w:val="right" w:leader="dot" w:pos="12000"/>
            </w:tabs>
            <w:spacing w:before="60" w:line="240" w:lineRule="auto"/>
            <w:ind w:left="720"/>
            <w:rPr>
              <w:color w:val="000000"/>
            </w:rPr>
          </w:pPr>
          <w:hyperlink w:anchor="_7nypd9nx5sfd">
            <w:r>
              <w:rPr>
                <w:rFonts w:ascii="Times New Roman" w:eastAsia="Times New Roman" w:hAnsi="Times New Roman" w:cs="Times New Roman"/>
                <w:color w:val="000000"/>
              </w:rPr>
              <w:t>2. Distortion:</w:t>
            </w:r>
            <w:r>
              <w:rPr>
                <w:rFonts w:ascii="Times New Roman" w:eastAsia="Times New Roman" w:hAnsi="Times New Roman" w:cs="Times New Roman"/>
                <w:color w:val="000000"/>
              </w:rPr>
              <w:tab/>
              <w:t>19</w:t>
            </w:r>
          </w:hyperlink>
        </w:p>
        <w:p w:rsidR="00902DF0" w:rsidRDefault="00902DF0">
          <w:pPr>
            <w:widowControl w:val="0"/>
            <w:tabs>
              <w:tab w:val="right" w:leader="dot" w:pos="12000"/>
            </w:tabs>
            <w:spacing w:before="60" w:line="240" w:lineRule="auto"/>
            <w:ind w:left="720"/>
            <w:rPr>
              <w:color w:val="000000"/>
            </w:rPr>
          </w:pPr>
          <w:hyperlink w:anchor="_9ffk4rc734ps">
            <w:r>
              <w:rPr>
                <w:rFonts w:ascii="Times New Roman" w:eastAsia="Times New Roman" w:hAnsi="Times New Roman" w:cs="Times New Roman"/>
                <w:color w:val="000000"/>
              </w:rPr>
              <w:t>3. Noise:</w:t>
            </w:r>
            <w:r>
              <w:rPr>
                <w:rFonts w:ascii="Times New Roman" w:eastAsia="Times New Roman" w:hAnsi="Times New Roman" w:cs="Times New Roman"/>
                <w:color w:val="000000"/>
              </w:rPr>
              <w:tab/>
              <w:t>19</w:t>
            </w:r>
          </w:hyperlink>
        </w:p>
        <w:p w:rsidR="00902DF0" w:rsidRDefault="00902DF0">
          <w:pPr>
            <w:widowControl w:val="0"/>
            <w:tabs>
              <w:tab w:val="right" w:leader="dot" w:pos="12000"/>
            </w:tabs>
            <w:spacing w:before="60" w:line="240" w:lineRule="auto"/>
            <w:rPr>
              <w:b/>
              <w:color w:val="000000"/>
            </w:rPr>
          </w:pPr>
          <w:hyperlink w:anchor="_ghltq9d4sn81">
            <w:r>
              <w:rPr>
                <w:rFonts w:ascii="Times New Roman" w:eastAsia="Times New Roman" w:hAnsi="Times New Roman" w:cs="Times New Roman"/>
                <w:b/>
                <w:color w:val="000000"/>
              </w:rPr>
              <w:t>Routing</w:t>
            </w:r>
            <w:r>
              <w:rPr>
                <w:rFonts w:ascii="Times New Roman" w:eastAsia="Times New Roman" w:hAnsi="Times New Roman" w:cs="Times New Roman"/>
                <w:b/>
                <w:color w:val="000000"/>
              </w:rPr>
              <w:tab/>
              <w:t>20</w:t>
            </w:r>
          </w:hyperlink>
        </w:p>
        <w:p w:rsidR="00902DF0" w:rsidRDefault="00902DF0">
          <w:pPr>
            <w:widowControl w:val="0"/>
            <w:tabs>
              <w:tab w:val="right" w:leader="dot" w:pos="12000"/>
            </w:tabs>
            <w:spacing w:before="60" w:line="240" w:lineRule="auto"/>
            <w:ind w:left="360"/>
            <w:rPr>
              <w:color w:val="000000"/>
            </w:rPr>
          </w:pPr>
          <w:hyperlink w:anchor="_ogkc4suzfti1">
            <w:r>
              <w:rPr>
                <w:color w:val="000000"/>
              </w:rPr>
              <w:t>Types of Routing</w:t>
            </w:r>
            <w:r>
              <w:rPr>
                <w:color w:val="000000"/>
              </w:rPr>
              <w:tab/>
              <w:t>20</w:t>
            </w:r>
          </w:hyperlink>
        </w:p>
        <w:p w:rsidR="00902DF0" w:rsidRDefault="00902DF0">
          <w:pPr>
            <w:widowControl w:val="0"/>
            <w:tabs>
              <w:tab w:val="right" w:leader="dot" w:pos="12000"/>
            </w:tabs>
            <w:spacing w:before="60" w:line="240" w:lineRule="auto"/>
            <w:ind w:left="720"/>
            <w:rPr>
              <w:color w:val="000000"/>
            </w:rPr>
          </w:pPr>
          <w:hyperlink w:anchor="_garxlzdvprvx">
            <w:r>
              <w:rPr>
                <w:color w:val="000000"/>
              </w:rPr>
              <w:t>1. Static Routing</w:t>
            </w:r>
            <w:r>
              <w:rPr>
                <w:color w:val="000000"/>
              </w:rPr>
              <w:tab/>
              <w:t>20</w:t>
            </w:r>
          </w:hyperlink>
        </w:p>
        <w:p w:rsidR="00902DF0" w:rsidRDefault="00902DF0">
          <w:pPr>
            <w:widowControl w:val="0"/>
            <w:tabs>
              <w:tab w:val="right" w:leader="dot" w:pos="12000"/>
            </w:tabs>
            <w:spacing w:before="60" w:line="240" w:lineRule="auto"/>
            <w:ind w:left="720"/>
            <w:rPr>
              <w:color w:val="000000"/>
            </w:rPr>
          </w:pPr>
          <w:hyperlink w:anchor="_ntewyzove07s">
            <w:r>
              <w:rPr>
                <w:color w:val="000000"/>
              </w:rPr>
              <w:t>2. Dynamic Routing</w:t>
            </w:r>
            <w:r>
              <w:rPr>
                <w:color w:val="000000"/>
              </w:rPr>
              <w:tab/>
              <w:t>20</w:t>
            </w:r>
          </w:hyperlink>
        </w:p>
        <w:p w:rsidR="00902DF0" w:rsidRDefault="00902DF0">
          <w:pPr>
            <w:widowControl w:val="0"/>
            <w:tabs>
              <w:tab w:val="right" w:leader="dot" w:pos="12000"/>
            </w:tabs>
            <w:spacing w:before="60" w:line="240" w:lineRule="auto"/>
            <w:rPr>
              <w:b/>
              <w:color w:val="000000"/>
            </w:rPr>
          </w:pPr>
          <w:hyperlink w:anchor="_jc6z5rtxn7wg">
            <w:r>
              <w:rPr>
                <w:b/>
                <w:color w:val="000000"/>
              </w:rPr>
              <w:t>STP (Spanning Tree Protocol)</w:t>
            </w:r>
            <w:r>
              <w:rPr>
                <w:b/>
                <w:color w:val="000000"/>
              </w:rPr>
              <w:tab/>
              <w:t>21</w:t>
            </w:r>
          </w:hyperlink>
        </w:p>
        <w:p w:rsidR="00902DF0" w:rsidRDefault="00902DF0">
          <w:pPr>
            <w:widowControl w:val="0"/>
            <w:tabs>
              <w:tab w:val="right" w:leader="dot" w:pos="12000"/>
            </w:tabs>
            <w:spacing w:before="60" w:line="240" w:lineRule="auto"/>
            <w:ind w:left="360"/>
            <w:rPr>
              <w:color w:val="000000"/>
            </w:rPr>
          </w:pPr>
          <w:hyperlink w:anchor="_hbzvton18fp6">
            <w:r>
              <w:rPr>
                <w:rFonts w:ascii="Times New Roman" w:eastAsia="Times New Roman" w:hAnsi="Times New Roman" w:cs="Times New Roman"/>
                <w:color w:val="000000"/>
              </w:rPr>
              <w:t>How Spanning Tree Protocol Works</w:t>
            </w:r>
            <w:r>
              <w:rPr>
                <w:rFonts w:ascii="Times New Roman" w:eastAsia="Times New Roman" w:hAnsi="Times New Roman" w:cs="Times New Roman"/>
                <w:color w:val="000000"/>
              </w:rPr>
              <w:tab/>
              <w:t>21</w:t>
            </w:r>
          </w:hyperlink>
        </w:p>
        <w:p w:rsidR="00902DF0" w:rsidRDefault="00902DF0">
          <w:pPr>
            <w:widowControl w:val="0"/>
            <w:tabs>
              <w:tab w:val="right" w:leader="dot" w:pos="12000"/>
            </w:tabs>
            <w:spacing w:before="60" w:line="240" w:lineRule="auto"/>
            <w:rPr>
              <w:b/>
              <w:color w:val="000000"/>
            </w:rPr>
          </w:pPr>
          <w:hyperlink w:anchor="_2206kxl0vglj">
            <w:r>
              <w:rPr>
                <w:b/>
                <w:color w:val="000000"/>
              </w:rPr>
              <w:t>TTL (Time to Live Protocol)</w:t>
            </w:r>
            <w:r>
              <w:rPr>
                <w:b/>
                <w:color w:val="000000"/>
              </w:rPr>
              <w:tab/>
              <w:t>21</w:t>
            </w:r>
          </w:hyperlink>
        </w:p>
        <w:p w:rsidR="00902DF0" w:rsidRDefault="00902DF0">
          <w:pPr>
            <w:widowControl w:val="0"/>
            <w:tabs>
              <w:tab w:val="right" w:leader="dot" w:pos="12000"/>
            </w:tabs>
            <w:spacing w:before="60" w:line="240" w:lineRule="auto"/>
            <w:ind w:left="360"/>
            <w:rPr>
              <w:color w:val="000000"/>
            </w:rPr>
          </w:pPr>
          <w:hyperlink w:anchor="_4wp2sf8cknt">
            <w:r>
              <w:rPr>
                <w:color w:val="000000"/>
              </w:rPr>
              <w:t>How Time-To-Live (TTL) Work?</w:t>
            </w:r>
            <w:r>
              <w:rPr>
                <w:color w:val="000000"/>
              </w:rPr>
              <w:tab/>
              <w:t>21</w:t>
            </w:r>
          </w:hyperlink>
        </w:p>
        <w:p w:rsidR="00902DF0" w:rsidRDefault="00902DF0">
          <w:pPr>
            <w:widowControl w:val="0"/>
            <w:tabs>
              <w:tab w:val="right" w:leader="dot" w:pos="12000"/>
            </w:tabs>
            <w:spacing w:before="60" w:line="240" w:lineRule="auto"/>
            <w:ind w:left="360"/>
            <w:rPr>
              <w:color w:val="000000"/>
            </w:rPr>
          </w:pPr>
          <w:hyperlink w:anchor="_dcowor1camm5">
            <w:r>
              <w:rPr>
                <w:color w:val="000000"/>
              </w:rPr>
              <w:t>VLAN</w:t>
            </w:r>
            <w:r>
              <w:rPr>
                <w:color w:val="000000"/>
              </w:rPr>
              <w:tab/>
              <w:t>22</w:t>
            </w:r>
          </w:hyperlink>
          <w:r w:rsidR="00000000">
            <w:fldChar w:fldCharType="end"/>
          </w:r>
        </w:p>
      </w:sdtContent>
    </w:sdt>
    <w:p w:rsidR="00902DF0" w:rsidRDefault="00902DF0">
      <w:pPr>
        <w:pStyle w:val="Title"/>
        <w:rPr>
          <w:rFonts w:ascii="Times New Roman" w:eastAsia="Times New Roman" w:hAnsi="Times New Roman" w:cs="Times New Roman"/>
        </w:rPr>
      </w:pPr>
      <w:bookmarkStart w:id="0" w:name="_v708n5xe41uu" w:colFirst="0" w:colLast="0"/>
      <w:bookmarkEnd w:id="0"/>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000000">
      <w:pPr>
        <w:pStyle w:val="Heading1"/>
      </w:pPr>
      <w:bookmarkStart w:id="1" w:name="_7xprc2xttylu" w:colFirst="0" w:colLast="0"/>
      <w:bookmarkEnd w:id="1"/>
      <w:r>
        <w:lastRenderedPageBreak/>
        <w:t>Computer Networks</w:t>
      </w:r>
    </w:p>
    <w:p w:rsidR="00902DF0" w:rsidRDefault="00000000">
      <w:pPr>
        <w:numPr>
          <w:ilvl w:val="0"/>
          <w:numId w:val="22"/>
        </w:num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computer network is a telecommunications network, which allows digital devices(nodes) to exchange data between each other using either wired or wireless connections to share </w:t>
      </w:r>
      <w:proofErr w:type="gramStart"/>
      <w:r>
        <w:rPr>
          <w:rFonts w:ascii="Times New Roman" w:eastAsia="Times New Roman" w:hAnsi="Times New Roman" w:cs="Times New Roman"/>
          <w:sz w:val="24"/>
          <w:szCs w:val="24"/>
        </w:rPr>
        <w:t>resources(</w:t>
      </w:r>
      <w:proofErr w:type="gramEnd"/>
      <w:r>
        <w:rPr>
          <w:rFonts w:ascii="Times New Roman" w:eastAsia="Times New Roman" w:hAnsi="Times New Roman" w:cs="Times New Roman"/>
          <w:sz w:val="24"/>
          <w:szCs w:val="24"/>
        </w:rPr>
        <w:t>h/w or s/w) i.e. Internet.</w:t>
      </w:r>
    </w:p>
    <w:p w:rsidR="00902DF0" w:rsidRDefault="00902DF0">
      <w:pPr>
        <w:rPr>
          <w:rFonts w:ascii="Times New Roman" w:eastAsia="Times New Roman" w:hAnsi="Times New Roman" w:cs="Times New Roman"/>
          <w:sz w:val="24"/>
          <w:szCs w:val="24"/>
        </w:rPr>
      </w:pPr>
    </w:p>
    <w:p w:rsidR="00902DF0" w:rsidRDefault="00000000">
      <w:pPr>
        <w:numPr>
          <w:ilvl w:val="0"/>
          <w:numId w:val="6"/>
        </w:num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 collection of autonomous computers interconnected by a single technology.</w:t>
      </w:r>
    </w:p>
    <w:p w:rsidR="00902DF0" w:rsidRDefault="00000000">
      <w:pPr>
        <w:pStyle w:val="Heading2"/>
        <w:rPr>
          <w:rFonts w:ascii="Times New Roman" w:eastAsia="Times New Roman" w:hAnsi="Times New Roman" w:cs="Times New Roman"/>
          <w:u w:val="single"/>
        </w:rPr>
      </w:pPr>
      <w:bookmarkStart w:id="2" w:name="_elq9l5hdsr1k" w:colFirst="0" w:colLast="0"/>
      <w:bookmarkEnd w:id="2"/>
      <w:r>
        <w:rPr>
          <w:rFonts w:ascii="Times New Roman" w:eastAsia="Times New Roman" w:hAnsi="Times New Roman" w:cs="Times New Roman"/>
          <w:u w:val="single"/>
        </w:rPr>
        <w:t xml:space="preserve">Network </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group or system of interconnected things.</w:t>
      </w:r>
    </w:p>
    <w:p w:rsidR="00902DF0" w:rsidRDefault="00000000">
      <w:pPr>
        <w:pStyle w:val="Heading2"/>
        <w:rPr>
          <w:rFonts w:ascii="Times New Roman" w:eastAsia="Times New Roman" w:hAnsi="Times New Roman" w:cs="Times New Roman"/>
          <w:u w:val="single"/>
        </w:rPr>
      </w:pPr>
      <w:bookmarkStart w:id="3" w:name="_8szeozjav457" w:colFirst="0" w:colLast="0"/>
      <w:bookmarkEnd w:id="3"/>
      <w:r>
        <w:rPr>
          <w:rFonts w:ascii="Times New Roman" w:eastAsia="Times New Roman" w:hAnsi="Times New Roman" w:cs="Times New Roman"/>
          <w:u w:val="single"/>
        </w:rPr>
        <w:t>The Internet</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network of the network is called the internet.</w:t>
      </w:r>
    </w:p>
    <w:p w:rsidR="00902DF0" w:rsidRDefault="00000000">
      <w:pPr>
        <w:pStyle w:val="Heading2"/>
        <w:rPr>
          <w:rFonts w:ascii="Times New Roman" w:eastAsia="Times New Roman" w:hAnsi="Times New Roman" w:cs="Times New Roman"/>
          <w:u w:val="single"/>
        </w:rPr>
      </w:pPr>
      <w:bookmarkStart w:id="4" w:name="_bja8qo9ua33u" w:colFirst="0" w:colLast="0"/>
      <w:bookmarkEnd w:id="4"/>
      <w:r>
        <w:rPr>
          <w:rFonts w:ascii="Times New Roman" w:eastAsia="Times New Roman" w:hAnsi="Times New Roman" w:cs="Times New Roman"/>
          <w:u w:val="single"/>
        </w:rPr>
        <w:t>The History of Computer Networks</w:t>
      </w:r>
      <w:r>
        <w:rPr>
          <w:noProof/>
        </w:rPr>
        <w:drawing>
          <wp:anchor distT="114300" distB="114300" distL="114300" distR="114300" simplePos="0" relativeHeight="251658240" behindDoc="0" locked="0" layoutInCell="1" hidden="0" allowOverlap="1">
            <wp:simplePos x="0" y="0"/>
            <wp:positionH relativeFrom="column">
              <wp:posOffset>3086100</wp:posOffset>
            </wp:positionH>
            <wp:positionV relativeFrom="paragraph">
              <wp:posOffset>609600</wp:posOffset>
            </wp:positionV>
            <wp:extent cx="3767138" cy="215265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3685" t="15197" r="3525" b="15923"/>
                    <a:stretch>
                      <a:fillRect/>
                    </a:stretch>
                  </pic:blipFill>
                  <pic:spPr>
                    <a:xfrm>
                      <a:off x="0" y="0"/>
                      <a:ext cx="3767138" cy="2152650"/>
                    </a:xfrm>
                    <a:prstGeom prst="rect">
                      <a:avLst/>
                    </a:prstGeom>
                    <a:ln/>
                  </pic:spPr>
                </pic:pic>
              </a:graphicData>
            </a:graphic>
          </wp:anchor>
        </w:drawing>
      </w:r>
    </w:p>
    <w:p w:rsidR="00902DF0"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history of modern computer networking technology goes back to 1969 when ARPANET (Advanced Research Projects Agency Network) became the first connected computer network. It implemented the TCP/IP protocol suite, which later became the Internet. ARPANET was developed by the Advanced Research Projects Agency (ARPA), a subset of the US Department of Defense. </w:t>
      </w:r>
    </w:p>
    <w:p w:rsidR="00902DF0" w:rsidRDefault="00902DF0">
      <w:pPr>
        <w:ind w:left="-720"/>
        <w:rPr>
          <w:rFonts w:ascii="Times New Roman" w:eastAsia="Times New Roman" w:hAnsi="Times New Roman" w:cs="Times New Roman"/>
          <w:sz w:val="24"/>
          <w:szCs w:val="24"/>
          <w:highlight w:val="white"/>
        </w:rPr>
      </w:pPr>
    </w:p>
    <w:p w:rsidR="00902DF0"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first computer network was created by connecting four host computers of four main universities in America. This network was not for personal communication but for communication between the army and the organization.</w:t>
      </w:r>
    </w:p>
    <w:p w:rsidR="00902DF0" w:rsidRDefault="00902DF0">
      <w:pPr>
        <w:ind w:left="-720"/>
        <w:rPr>
          <w:rFonts w:ascii="Times New Roman" w:eastAsia="Times New Roman" w:hAnsi="Times New Roman" w:cs="Times New Roman"/>
          <w:sz w:val="24"/>
          <w:szCs w:val="24"/>
          <w:highlight w:val="white"/>
        </w:rPr>
      </w:pPr>
    </w:p>
    <w:p w:rsidR="00902DF0"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1980, there were 213 nodes in the ARPANET system. Over the next few years, ARPANET grew rapidly and began to be connected to other networks, Bob Kahn invented the TCP/IP protocol for networks and developed it, with the help of Vint Cerf, in 1978. Gradually more development took place and today it has become the largest network in the world, which we know by the name of the Internet.</w:t>
      </w:r>
    </w:p>
    <w:p w:rsidR="00902DF0" w:rsidRDefault="00902DF0">
      <w:pPr>
        <w:ind w:left="-720"/>
        <w:rPr>
          <w:rFonts w:ascii="Times New Roman" w:eastAsia="Times New Roman" w:hAnsi="Times New Roman" w:cs="Times New Roman"/>
        </w:rPr>
      </w:pPr>
    </w:p>
    <w:p w:rsidR="00902DF0" w:rsidRDefault="00000000">
      <w:pPr>
        <w:pStyle w:val="Heading2"/>
        <w:rPr>
          <w:rFonts w:ascii="Times New Roman" w:eastAsia="Times New Roman" w:hAnsi="Times New Roman" w:cs="Times New Roman"/>
          <w:u w:val="single"/>
        </w:rPr>
      </w:pPr>
      <w:bookmarkStart w:id="5" w:name="_q0oz8w8nxjd2" w:colFirst="0" w:colLast="0"/>
      <w:bookmarkEnd w:id="5"/>
      <w:r>
        <w:rPr>
          <w:rFonts w:ascii="Times New Roman" w:eastAsia="Times New Roman" w:hAnsi="Times New Roman" w:cs="Times New Roman"/>
          <w:u w:val="single"/>
        </w:rPr>
        <w:lastRenderedPageBreak/>
        <w:t>Need for Computer Network</w:t>
      </w:r>
    </w:p>
    <w:p w:rsidR="00902DF0" w:rsidRDefault="00000000">
      <w:pPr>
        <w:numPr>
          <w:ilvl w:val="0"/>
          <w:numId w:val="25"/>
        </w:numPr>
        <w:rPr>
          <w:sz w:val="24"/>
          <w:szCs w:val="24"/>
        </w:rPr>
      </w:pPr>
      <w:r>
        <w:rPr>
          <w:rFonts w:ascii="Times New Roman" w:eastAsia="Times New Roman" w:hAnsi="Times New Roman" w:cs="Times New Roman"/>
          <w:b/>
          <w:sz w:val="24"/>
          <w:szCs w:val="24"/>
        </w:rPr>
        <w:t>To share Computer Files: -</w:t>
      </w:r>
      <w:r>
        <w:rPr>
          <w:rFonts w:ascii="Times New Roman" w:eastAsia="Times New Roman" w:hAnsi="Times New Roman" w:cs="Times New Roman"/>
          <w:sz w:val="24"/>
          <w:szCs w:val="24"/>
        </w:rPr>
        <w:t xml:space="preserve"> To sharing of files and data is the most vital feature of a computer network. When there was no computer network, the floppy disk was physically carried to move files from one computer to another.</w:t>
      </w:r>
    </w:p>
    <w:p w:rsidR="00902DF0" w:rsidRDefault="00000000">
      <w:pPr>
        <w:numPr>
          <w:ilvl w:val="0"/>
          <w:numId w:val="25"/>
        </w:numPr>
        <w:rPr>
          <w:sz w:val="24"/>
          <w:szCs w:val="24"/>
        </w:rPr>
      </w:pPr>
      <w:r>
        <w:rPr>
          <w:rFonts w:ascii="Times New Roman" w:eastAsia="Times New Roman" w:hAnsi="Times New Roman" w:cs="Times New Roman"/>
          <w:b/>
          <w:sz w:val="24"/>
          <w:szCs w:val="24"/>
        </w:rPr>
        <w:t xml:space="preserve">To share Hardware Devices: - </w:t>
      </w:r>
      <w:r>
        <w:rPr>
          <w:rFonts w:ascii="Times New Roman" w:eastAsia="Times New Roman" w:hAnsi="Times New Roman" w:cs="Times New Roman"/>
          <w:sz w:val="24"/>
          <w:szCs w:val="24"/>
        </w:rPr>
        <w:t>Users can share hardware devices such as printers, scanners, CD-ROM drives, hard drives, etc.</w:t>
      </w:r>
    </w:p>
    <w:p w:rsidR="00902DF0" w:rsidRDefault="00000000">
      <w:pPr>
        <w:numPr>
          <w:ilvl w:val="0"/>
          <w:numId w:val="25"/>
        </w:numPr>
        <w:rPr>
          <w:sz w:val="24"/>
          <w:szCs w:val="24"/>
        </w:rPr>
      </w:pPr>
      <w:r>
        <w:rPr>
          <w:rFonts w:ascii="Times New Roman" w:eastAsia="Times New Roman" w:hAnsi="Times New Roman" w:cs="Times New Roman"/>
          <w:b/>
          <w:sz w:val="24"/>
          <w:szCs w:val="24"/>
        </w:rPr>
        <w:t>Application Sharing: -</w:t>
      </w:r>
      <w:r>
        <w:rPr>
          <w:rFonts w:ascii="Times New Roman" w:eastAsia="Times New Roman" w:hAnsi="Times New Roman" w:cs="Times New Roman"/>
          <w:sz w:val="24"/>
          <w:szCs w:val="24"/>
        </w:rPr>
        <w:t xml:space="preserve"> Applications can be shared over the network, and this allows to implementation of client/server applications.</w:t>
      </w:r>
    </w:p>
    <w:p w:rsidR="00902DF0" w:rsidRDefault="00000000">
      <w:pPr>
        <w:numPr>
          <w:ilvl w:val="0"/>
          <w:numId w:val="25"/>
        </w:numPr>
        <w:rPr>
          <w:sz w:val="24"/>
          <w:szCs w:val="24"/>
        </w:rPr>
      </w:pPr>
      <w:r>
        <w:rPr>
          <w:rFonts w:ascii="Times New Roman" w:eastAsia="Times New Roman" w:hAnsi="Times New Roman" w:cs="Times New Roman"/>
          <w:b/>
          <w:sz w:val="24"/>
          <w:szCs w:val="24"/>
        </w:rPr>
        <w:t>Communication:</w:t>
      </w:r>
      <w:r>
        <w:rPr>
          <w:rFonts w:ascii="Times New Roman" w:eastAsia="Times New Roman" w:hAnsi="Times New Roman" w:cs="Times New Roman"/>
          <w:sz w:val="24"/>
          <w:szCs w:val="24"/>
        </w:rPr>
        <w:t xml:space="preserve"> The network allows individuals and groups to communicate and collaborate, whether through email, instant messaging, video conferencing, or other means.</w:t>
      </w:r>
    </w:p>
    <w:p w:rsidR="00902DF0" w:rsidRDefault="00000000">
      <w:pPr>
        <w:numPr>
          <w:ilvl w:val="0"/>
          <w:numId w:val="25"/>
        </w:numPr>
        <w:rPr>
          <w:sz w:val="24"/>
          <w:szCs w:val="24"/>
        </w:rPr>
      </w:pPr>
      <w:r>
        <w:rPr>
          <w:rFonts w:ascii="Times New Roman" w:eastAsia="Times New Roman" w:hAnsi="Times New Roman" w:cs="Times New Roman"/>
          <w:b/>
          <w:sz w:val="24"/>
          <w:szCs w:val="24"/>
        </w:rPr>
        <w:t>Resources Sharing: -</w:t>
      </w:r>
      <w:r>
        <w:rPr>
          <w:rFonts w:ascii="Times New Roman" w:eastAsia="Times New Roman" w:hAnsi="Times New Roman" w:cs="Times New Roman"/>
          <w:sz w:val="24"/>
          <w:szCs w:val="24"/>
        </w:rPr>
        <w:t xml:space="preserve"> Networks enable multiple users to share resources such as printers, data storage devices, and other hardware and software resources. This can help to reduce costs, increase efficiency, and improve productivity.</w:t>
      </w:r>
    </w:p>
    <w:p w:rsidR="00902DF0" w:rsidRDefault="00000000">
      <w:pPr>
        <w:numPr>
          <w:ilvl w:val="0"/>
          <w:numId w:val="25"/>
        </w:numPr>
        <w:rPr>
          <w:sz w:val="24"/>
          <w:szCs w:val="24"/>
        </w:rPr>
      </w:pPr>
      <w:r>
        <w:rPr>
          <w:rFonts w:ascii="Times New Roman" w:eastAsia="Times New Roman" w:hAnsi="Times New Roman" w:cs="Times New Roman"/>
          <w:b/>
          <w:sz w:val="24"/>
          <w:szCs w:val="24"/>
        </w:rPr>
        <w:t>Gaming: -</w:t>
      </w:r>
      <w:r>
        <w:rPr>
          <w:rFonts w:ascii="Times New Roman" w:eastAsia="Times New Roman" w:hAnsi="Times New Roman" w:cs="Times New Roman"/>
          <w:sz w:val="24"/>
          <w:szCs w:val="24"/>
        </w:rPr>
        <w:t xml:space="preserve"> Network also helps to play games with other people.</w:t>
      </w:r>
    </w:p>
    <w:p w:rsidR="00902DF0" w:rsidRDefault="00000000">
      <w:pPr>
        <w:numPr>
          <w:ilvl w:val="0"/>
          <w:numId w:val="25"/>
        </w:numPr>
        <w:rPr>
          <w:sz w:val="24"/>
          <w:szCs w:val="24"/>
        </w:rPr>
      </w:pPr>
      <w:r>
        <w:rPr>
          <w:rFonts w:ascii="Times New Roman" w:eastAsia="Times New Roman" w:hAnsi="Times New Roman" w:cs="Times New Roman"/>
          <w:b/>
          <w:sz w:val="24"/>
          <w:szCs w:val="24"/>
        </w:rPr>
        <w:t>Access Information: -</w:t>
      </w:r>
      <w:r>
        <w:rPr>
          <w:rFonts w:ascii="Times New Roman" w:eastAsia="Times New Roman" w:hAnsi="Times New Roman" w:cs="Times New Roman"/>
          <w:sz w:val="24"/>
          <w:szCs w:val="24"/>
        </w:rPr>
        <w:t xml:space="preserve"> Networks enable access to a diverse set of services and information, such as the Internet, database servers, and cloud-based services for computing.</w:t>
      </w:r>
    </w:p>
    <w:p w:rsidR="00902DF0" w:rsidRDefault="00000000">
      <w:pPr>
        <w:numPr>
          <w:ilvl w:val="0"/>
          <w:numId w:val="25"/>
        </w:numPr>
        <w:rPr>
          <w:sz w:val="24"/>
          <w:szCs w:val="24"/>
        </w:rPr>
      </w:pPr>
      <w:r>
        <w:rPr>
          <w:rFonts w:ascii="Times New Roman" w:eastAsia="Times New Roman" w:hAnsi="Times New Roman" w:cs="Times New Roman"/>
          <w:b/>
          <w:sz w:val="24"/>
          <w:szCs w:val="24"/>
        </w:rPr>
        <w:t>E-</w:t>
      </w:r>
      <w:proofErr w:type="gramStart"/>
      <w:r>
        <w:rPr>
          <w:rFonts w:ascii="Times New Roman" w:eastAsia="Times New Roman" w:hAnsi="Times New Roman" w:cs="Times New Roman"/>
          <w:b/>
          <w:sz w:val="24"/>
          <w:szCs w:val="24"/>
        </w:rPr>
        <w:t>Commerce:-</w:t>
      </w:r>
      <w:proofErr w:type="gramEnd"/>
      <w:r>
        <w:rPr>
          <w:rFonts w:ascii="Times New Roman" w:eastAsia="Times New Roman" w:hAnsi="Times New Roman" w:cs="Times New Roman"/>
          <w:sz w:val="24"/>
          <w:szCs w:val="24"/>
        </w:rPr>
        <w:t xml:space="preserve"> E-Commerce stands for Electronic commerce. We can sell products and services online through the internet to any corner of the world and can buy online 24X7 from anywhere in the world.</w:t>
      </w:r>
    </w:p>
    <w:p w:rsidR="00902DF0" w:rsidRDefault="00000000">
      <w:pPr>
        <w:numPr>
          <w:ilvl w:val="0"/>
          <w:numId w:val="25"/>
        </w:numPr>
        <w:rPr>
          <w:sz w:val="24"/>
          <w:szCs w:val="24"/>
        </w:rPr>
      </w:pPr>
      <w:r>
        <w:rPr>
          <w:rFonts w:ascii="Times New Roman" w:eastAsia="Times New Roman" w:hAnsi="Times New Roman" w:cs="Times New Roman"/>
          <w:b/>
          <w:sz w:val="24"/>
          <w:szCs w:val="24"/>
        </w:rPr>
        <w:t>Entertainment: -</w:t>
      </w:r>
      <w:r>
        <w:rPr>
          <w:rFonts w:ascii="Times New Roman" w:eastAsia="Times New Roman" w:hAnsi="Times New Roman" w:cs="Times New Roman"/>
          <w:sz w:val="24"/>
          <w:szCs w:val="24"/>
        </w:rPr>
        <w:t xml:space="preserve"> Millions of people use computer networks or the internet for entertainment.</w:t>
      </w:r>
    </w:p>
    <w:p w:rsidR="00902DF0" w:rsidRDefault="00000000">
      <w:pPr>
        <w:numPr>
          <w:ilvl w:val="0"/>
          <w:numId w:val="25"/>
        </w:numPr>
        <w:rPr>
          <w:sz w:val="24"/>
          <w:szCs w:val="24"/>
        </w:rPr>
      </w:pPr>
      <w:r>
        <w:rPr>
          <w:rFonts w:ascii="Times New Roman" w:eastAsia="Times New Roman" w:hAnsi="Times New Roman" w:cs="Times New Roman"/>
          <w:b/>
          <w:sz w:val="24"/>
          <w:szCs w:val="24"/>
        </w:rPr>
        <w:t>Voice over IP: -</w:t>
      </w:r>
      <w:r>
        <w:rPr>
          <w:rFonts w:ascii="Times New Roman" w:eastAsia="Times New Roman" w:hAnsi="Times New Roman" w:cs="Times New Roman"/>
          <w:sz w:val="24"/>
          <w:szCs w:val="24"/>
        </w:rPr>
        <w:t xml:space="preserve"> It is also known as VOIP. It is a protocol used for telecommunications. VoIP is a technology that allows you to make voice calls using a broadband Internet connection instead of a regular phone line.</w:t>
      </w:r>
    </w:p>
    <w:p w:rsidR="00902DF0" w:rsidRDefault="00000000">
      <w:pPr>
        <w:numPr>
          <w:ilvl w:val="0"/>
          <w:numId w:val="25"/>
        </w:numPr>
        <w:rPr>
          <w:sz w:val="24"/>
          <w:szCs w:val="24"/>
        </w:rPr>
      </w:pPr>
      <w:r>
        <w:rPr>
          <w:rFonts w:ascii="Times New Roman" w:eastAsia="Times New Roman" w:hAnsi="Times New Roman" w:cs="Times New Roman"/>
          <w:b/>
          <w:sz w:val="24"/>
          <w:szCs w:val="24"/>
        </w:rPr>
        <w:t>To reduce the cost of data transfer: -</w:t>
      </w:r>
      <w:r>
        <w:rPr>
          <w:rFonts w:ascii="Times New Roman" w:eastAsia="Times New Roman" w:hAnsi="Times New Roman" w:cs="Times New Roman"/>
          <w:sz w:val="24"/>
          <w:szCs w:val="24"/>
        </w:rPr>
        <w:t xml:space="preserve"> If you share data and files using a computer network, then it costs very little. It is cheaper than other method.</w:t>
      </w:r>
    </w:p>
    <w:p w:rsidR="00902DF0" w:rsidRDefault="00000000">
      <w:pPr>
        <w:pStyle w:val="Heading1"/>
        <w:rPr>
          <w:rFonts w:ascii="Times New Roman" w:eastAsia="Times New Roman" w:hAnsi="Times New Roman" w:cs="Times New Roman"/>
          <w:u w:val="single"/>
        </w:rPr>
      </w:pPr>
      <w:bookmarkStart w:id="6" w:name="_jxa2l5km185p" w:colFirst="0" w:colLast="0"/>
      <w:bookmarkEnd w:id="6"/>
      <w:r>
        <w:rPr>
          <w:rFonts w:ascii="Times New Roman" w:eastAsia="Times New Roman" w:hAnsi="Times New Roman" w:cs="Times New Roman"/>
          <w:u w:val="single"/>
        </w:rPr>
        <w:t>Protocol</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Protocol is the set of standard rules, that specify how to format, send, and receive data so that computer network endpoints, including computers, servers, routers, and virtual machines can communicate despite differences in their underlying infrastructures, designs, or standards.</w:t>
      </w:r>
    </w:p>
    <w:p w:rsidR="00902DF0" w:rsidRDefault="00902DF0">
      <w:pPr>
        <w:rPr>
          <w:rFonts w:ascii="Times New Roman" w:eastAsia="Times New Roman" w:hAnsi="Times New Roman" w:cs="Times New Roman"/>
          <w:sz w:val="24"/>
          <w:szCs w:val="24"/>
        </w:rPr>
      </w:pP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Successfully send and receive information, devices on both sides of communication exchange must accept and follow protocol conventions. In-network support for protocols can be built into software, hardware, or both.</w:t>
      </w:r>
    </w:p>
    <w:p w:rsidR="00902DF0" w:rsidRDefault="00902DF0">
      <w:pPr>
        <w:rPr>
          <w:rFonts w:ascii="Times New Roman" w:eastAsia="Times New Roman" w:hAnsi="Times New Roman" w:cs="Times New Roman"/>
          <w:sz w:val="24"/>
          <w:szCs w:val="24"/>
        </w:rPr>
      </w:pP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Without network protocols, computers and other devices wouldn’t know how to engage with each other.</w:t>
      </w:r>
    </w:p>
    <w:p w:rsidR="00902DF0" w:rsidRDefault="00902DF0">
      <w:pPr>
        <w:rPr>
          <w:rFonts w:ascii="Times New Roman" w:eastAsia="Times New Roman" w:hAnsi="Times New Roman" w:cs="Times New Roman"/>
          <w:sz w:val="24"/>
          <w:szCs w:val="24"/>
        </w:rPr>
      </w:pPr>
    </w:p>
    <w:p w:rsidR="00902DF0" w:rsidRDefault="00000000">
      <w:pPr>
        <w:pStyle w:val="Heading2"/>
        <w:rPr>
          <w:rFonts w:ascii="Times New Roman" w:eastAsia="Times New Roman" w:hAnsi="Times New Roman" w:cs="Times New Roman"/>
          <w:u w:val="single"/>
        </w:rPr>
      </w:pPr>
      <w:bookmarkStart w:id="7" w:name="_9lpcgtknklu0" w:colFirst="0" w:colLast="0"/>
      <w:bookmarkEnd w:id="7"/>
      <w:r>
        <w:rPr>
          <w:rFonts w:ascii="Times New Roman" w:eastAsia="Times New Roman" w:hAnsi="Times New Roman" w:cs="Times New Roman"/>
          <w:u w:val="single"/>
        </w:rPr>
        <w:t>Types of Protocol</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TCP/IP, IP, FTP, HTTP, ICMP, SFTP, Telnet, </w:t>
      </w:r>
      <w:proofErr w:type="spellStart"/>
      <w:r>
        <w:rPr>
          <w:rFonts w:ascii="Times New Roman" w:eastAsia="Times New Roman" w:hAnsi="Times New Roman" w:cs="Times New Roman"/>
          <w:sz w:val="24"/>
          <w:szCs w:val="24"/>
        </w:rPr>
        <w:t>etc</w:t>
      </w:r>
      <w:proofErr w:type="spellEnd"/>
    </w:p>
    <w:p w:rsidR="00902DF0" w:rsidRDefault="00000000">
      <w:pPr>
        <w:pStyle w:val="Heading2"/>
        <w:rPr>
          <w:rFonts w:ascii="Times New Roman" w:eastAsia="Times New Roman" w:hAnsi="Times New Roman" w:cs="Times New Roman"/>
          <w:u w:val="single"/>
        </w:rPr>
      </w:pPr>
      <w:bookmarkStart w:id="8" w:name="_no9erzcmxj93" w:colFirst="0" w:colLast="0"/>
      <w:bookmarkEnd w:id="8"/>
      <w:r>
        <w:rPr>
          <w:rFonts w:ascii="Times New Roman" w:eastAsia="Times New Roman" w:hAnsi="Times New Roman" w:cs="Times New Roman"/>
          <w:u w:val="single"/>
        </w:rPr>
        <w:t>How network protocol works</w:t>
      </w:r>
    </w:p>
    <w:p w:rsidR="00902DF0" w:rsidRDefault="00000000">
      <w:pPr>
        <w:pStyle w:val="Heading3"/>
        <w:numPr>
          <w:ilvl w:val="0"/>
          <w:numId w:val="26"/>
        </w:numPr>
        <w:rPr>
          <w:rFonts w:ascii="Times New Roman" w:eastAsia="Times New Roman" w:hAnsi="Times New Roman" w:cs="Times New Roman"/>
          <w:color w:val="000000"/>
        </w:rPr>
      </w:pPr>
      <w:bookmarkStart w:id="9" w:name="_3mth7zy1joi" w:colFirst="0" w:colLast="0"/>
      <w:bookmarkEnd w:id="9"/>
      <w:r>
        <w:rPr>
          <w:rFonts w:ascii="Times New Roman" w:eastAsia="Times New Roman" w:hAnsi="Times New Roman" w:cs="Times New Roman"/>
          <w:color w:val="000000"/>
          <w:u w:val="single"/>
        </w:rPr>
        <w:t>The OSI Model (Open Systems Interconnection model)</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 protocol breaks large processes into discrete, narrowly defined functions and tasks across every network level. </w:t>
      </w:r>
    </w:p>
    <w:p w:rsidR="00902DF0" w:rsidRDefault="00000000">
      <w:pPr>
        <w:pStyle w:val="Heading4"/>
        <w:rPr>
          <w:rFonts w:ascii="Times New Roman" w:eastAsia="Times New Roman" w:hAnsi="Times New Roman" w:cs="Times New Roman"/>
          <w:color w:val="000000"/>
          <w:u w:val="single"/>
        </w:rPr>
      </w:pPr>
      <w:bookmarkStart w:id="10" w:name="_aq7givn342mb" w:colFirst="0" w:colLast="0"/>
      <w:bookmarkEnd w:id="10"/>
      <w:r>
        <w:rPr>
          <w:rFonts w:ascii="Times New Roman" w:eastAsia="Times New Roman" w:hAnsi="Times New Roman" w:cs="Times New Roman"/>
          <w:color w:val="000000"/>
          <w:u w:val="single"/>
        </w:rPr>
        <w:t>There are Seven Layers of the OSI model.</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t>Application Layer: -</w:t>
      </w:r>
      <w:r>
        <w:rPr>
          <w:rFonts w:ascii="Times New Roman" w:eastAsia="Times New Roman" w:hAnsi="Times New Roman" w:cs="Times New Roman"/>
          <w:sz w:val="24"/>
          <w:szCs w:val="24"/>
          <w:highlight w:val="white"/>
        </w:rPr>
        <w:t xml:space="preserve"> The application layer, which is the top layer of the network, oversees relaying user application requests to lower levels. File transfer, email, remote login, data entry, and other common applications take place at this layer.</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t xml:space="preserve">Presentation Layer: </w:t>
      </w:r>
      <w:proofErr w:type="gramStart"/>
      <w:r>
        <w:rPr>
          <w:rFonts w:ascii="Times New Roman" w:eastAsia="Times New Roman" w:hAnsi="Times New Roman" w:cs="Times New Roman"/>
          <w:b/>
          <w:sz w:val="24"/>
          <w:szCs w:val="24"/>
          <w:highlight w:val="white"/>
          <w:u w:val="single"/>
        </w:rPr>
        <w:t>-</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w:t>
      </w:r>
      <w:proofErr w:type="gramEnd"/>
      <w:r>
        <w:rPr>
          <w:rFonts w:ascii="Times New Roman" w:eastAsia="Times New Roman" w:hAnsi="Times New Roman" w:cs="Times New Roman"/>
          <w:sz w:val="24"/>
          <w:szCs w:val="24"/>
          <w:highlight w:val="white"/>
        </w:rPr>
        <w:t xml:space="preserve"> presentation layer is also known as the </w:t>
      </w:r>
      <w:r>
        <w:rPr>
          <w:rFonts w:ascii="Times New Roman" w:eastAsia="Times New Roman" w:hAnsi="Times New Roman" w:cs="Times New Roman"/>
          <w:i/>
          <w:sz w:val="24"/>
          <w:szCs w:val="24"/>
          <w:highlight w:val="white"/>
        </w:rPr>
        <w:t>translation layer</w:t>
      </w:r>
      <w:r>
        <w:rPr>
          <w:rFonts w:ascii="Times New Roman" w:eastAsia="Times New Roman" w:hAnsi="Times New Roman" w:cs="Times New Roman"/>
          <w:sz w:val="24"/>
          <w:szCs w:val="24"/>
          <w:highlight w:val="white"/>
        </w:rPr>
        <w:t xml:space="preserve"> because it retrieves the data from the application layer and formats it for transmission over the network. In </w:t>
      </w:r>
      <w:proofErr w:type="gramStart"/>
      <w:r>
        <w:rPr>
          <w:rFonts w:ascii="Times New Roman" w:eastAsia="Times New Roman" w:hAnsi="Times New Roman" w:cs="Times New Roman"/>
          <w:sz w:val="24"/>
          <w:szCs w:val="24"/>
          <w:highlight w:val="white"/>
        </w:rPr>
        <w:t>addition</w:t>
      </w:r>
      <w:proofErr w:type="gramEnd"/>
      <w:r>
        <w:rPr>
          <w:rFonts w:ascii="Times New Roman" w:eastAsia="Times New Roman" w:hAnsi="Times New Roman" w:cs="Times New Roman"/>
          <w:sz w:val="24"/>
          <w:szCs w:val="24"/>
          <w:highlight w:val="white"/>
        </w:rPr>
        <w:t xml:space="preserve"> Presentation Layer is in charge of managing file-level security and transforming data to network standards. It checks and converts in which format we send the data that is receiver understandable. It encrypts the data to move faster data in the network.</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t>Session Layer: -</w:t>
      </w:r>
      <w:r>
        <w:rPr>
          <w:rFonts w:ascii="Times New Roman" w:eastAsia="Times New Roman" w:hAnsi="Times New Roman" w:cs="Times New Roman"/>
          <w:sz w:val="24"/>
          <w:szCs w:val="24"/>
          <w:highlight w:val="white"/>
        </w:rPr>
        <w:t xml:space="preserve"> The session layer establishes a connection between two workstations that need to communicate until the data does not reach to receiver. If half data is received by the receiver and the remaining data is going to the receiver, then the session layer again starts sending the data from the session layer it can’t create a new session for that remaining data.</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t xml:space="preserve">Transport Layer: </w:t>
      </w:r>
      <w:proofErr w:type="gramStart"/>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sz w:val="24"/>
          <w:szCs w:val="24"/>
          <w:highlight w:val="white"/>
        </w:rPr>
        <w:t>The</w:t>
      </w:r>
      <w:proofErr w:type="gramEnd"/>
      <w:r>
        <w:rPr>
          <w:rFonts w:ascii="Times New Roman" w:eastAsia="Times New Roman" w:hAnsi="Times New Roman" w:cs="Times New Roman"/>
          <w:sz w:val="24"/>
          <w:szCs w:val="24"/>
          <w:highlight w:val="white"/>
        </w:rPr>
        <w:t xml:space="preserve"> transport layer transfers services from the network layer to the application layer and breaks data into data segments for error checking at the network segment level. This also ensures that a fast host on a network doesn't overtake a slower one. </w:t>
      </w:r>
    </w:p>
    <w:p w:rsidR="00902DF0"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There are two protocols used:</w:t>
      </w:r>
    </w:p>
    <w:p w:rsidR="00902DF0" w:rsidRDefault="00000000">
      <w:pPr>
        <w:numPr>
          <w:ilvl w:val="0"/>
          <w:numId w:val="37"/>
        </w:numPr>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TCP:-</w:t>
      </w:r>
      <w:proofErr w:type="gramEnd"/>
      <w:r>
        <w:rPr>
          <w:rFonts w:ascii="Times New Roman" w:eastAsia="Times New Roman" w:hAnsi="Times New Roman" w:cs="Times New Roman"/>
          <w:sz w:val="24"/>
          <w:szCs w:val="24"/>
          <w:highlight w:val="white"/>
        </w:rPr>
        <w:t xml:space="preserve"> When we establish the connection then send the data using TCP protocol. In this, we have a notification from the receiver side that the data has been received or not.</w:t>
      </w:r>
    </w:p>
    <w:p w:rsidR="00902DF0" w:rsidRDefault="00000000">
      <w:pPr>
        <w:numPr>
          <w:ilvl w:val="0"/>
          <w:numId w:val="3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UDP: - When we don’t establish the connection </w:t>
      </w:r>
      <w:proofErr w:type="spellStart"/>
      <w:r>
        <w:rPr>
          <w:rFonts w:ascii="Times New Roman" w:eastAsia="Times New Roman" w:hAnsi="Times New Roman" w:cs="Times New Roman"/>
          <w:sz w:val="24"/>
          <w:szCs w:val="24"/>
          <w:highlight w:val="white"/>
        </w:rPr>
        <w:t>fastly</w:t>
      </w:r>
      <w:proofErr w:type="spellEnd"/>
      <w:r>
        <w:rPr>
          <w:rFonts w:ascii="Times New Roman" w:eastAsia="Times New Roman" w:hAnsi="Times New Roman" w:cs="Times New Roman"/>
          <w:sz w:val="24"/>
          <w:szCs w:val="24"/>
          <w:highlight w:val="white"/>
        </w:rPr>
        <w:t xml:space="preserve"> send the data using UDP protocol. When we use UDP we don’t know whether the data is received by the receiver or not.</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lastRenderedPageBreak/>
        <w:t xml:space="preserve">Network Layer: </w:t>
      </w:r>
      <w:proofErr w:type="gramStart"/>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sz w:val="24"/>
          <w:szCs w:val="24"/>
          <w:highlight w:val="white"/>
        </w:rPr>
        <w:t xml:space="preserve"> It</w:t>
      </w:r>
      <w:proofErr w:type="gramEnd"/>
      <w:r>
        <w:rPr>
          <w:rFonts w:ascii="Times New Roman" w:eastAsia="Times New Roman" w:hAnsi="Times New Roman" w:cs="Times New Roman"/>
          <w:sz w:val="24"/>
          <w:szCs w:val="24"/>
          <w:highlight w:val="white"/>
        </w:rPr>
        <w:t xml:space="preserve"> stores the IP address of the sender and the IP address of the receiver all the works of routers perform at this layer. It checks from which path we send the data which reaches to receiver </w:t>
      </w:r>
      <w:proofErr w:type="spellStart"/>
      <w:r>
        <w:rPr>
          <w:rFonts w:ascii="Times New Roman" w:eastAsia="Times New Roman" w:hAnsi="Times New Roman" w:cs="Times New Roman"/>
          <w:sz w:val="24"/>
          <w:szCs w:val="24"/>
          <w:highlight w:val="white"/>
        </w:rPr>
        <w:t>fastly</w:t>
      </w:r>
      <w:proofErr w:type="spellEnd"/>
      <w:r>
        <w:rPr>
          <w:rFonts w:ascii="Times New Roman" w:eastAsia="Times New Roman" w:hAnsi="Times New Roman" w:cs="Times New Roman"/>
          <w:sz w:val="24"/>
          <w:szCs w:val="24"/>
          <w:highlight w:val="white"/>
        </w:rPr>
        <w:t>.  Additionally, it divides up segments from the transport layer into error-free packets.</w:t>
      </w:r>
    </w:p>
    <w:p w:rsidR="00902DF0" w:rsidRDefault="00000000">
      <w:pPr>
        <w:numPr>
          <w:ilvl w:val="0"/>
          <w:numId w:val="19"/>
        </w:numPr>
        <w:rPr>
          <w:b/>
          <w:sz w:val="24"/>
          <w:szCs w:val="24"/>
          <w:highlight w:val="white"/>
        </w:rPr>
      </w:pPr>
      <w:r>
        <w:rPr>
          <w:rFonts w:ascii="Times New Roman" w:eastAsia="Times New Roman" w:hAnsi="Times New Roman" w:cs="Times New Roman"/>
          <w:b/>
          <w:sz w:val="24"/>
          <w:szCs w:val="24"/>
          <w:highlight w:val="white"/>
          <w:u w:val="single"/>
        </w:rPr>
        <w:t xml:space="preserve">Data Link Layer: </w:t>
      </w:r>
      <w:proofErr w:type="gramStart"/>
      <w:r>
        <w:rPr>
          <w:rFonts w:ascii="Times New Roman" w:eastAsia="Times New Roman" w:hAnsi="Times New Roman" w:cs="Times New Roman"/>
          <w:b/>
          <w:sz w:val="24"/>
          <w:szCs w:val="24"/>
          <w:highlight w:val="white"/>
          <w:u w:val="single"/>
        </w:rPr>
        <w:t xml:space="preserve">- </w:t>
      </w:r>
      <w:r>
        <w:rPr>
          <w:rFonts w:ascii="Times New Roman" w:eastAsia="Times New Roman" w:hAnsi="Times New Roman" w:cs="Times New Roman"/>
          <w:sz w:val="24"/>
          <w:szCs w:val="24"/>
          <w:highlight w:val="white"/>
        </w:rPr>
        <w:t xml:space="preserve"> It</w:t>
      </w:r>
      <w:proofErr w:type="gramEnd"/>
      <w:r>
        <w:rPr>
          <w:rFonts w:ascii="Times New Roman" w:eastAsia="Times New Roman" w:hAnsi="Times New Roman" w:cs="Times New Roman"/>
          <w:sz w:val="24"/>
          <w:szCs w:val="24"/>
          <w:highlight w:val="white"/>
        </w:rPr>
        <w:t xml:space="preserve"> converts the data into frames. 1) It checks the data and sends the error-free data to onwards. 2) It maintains the speed of both the sender and the receiver. 3) it also picks the physical address of the hardware. CRC algorithm is used here.</w:t>
      </w:r>
    </w:p>
    <w:p w:rsidR="00902DF0" w:rsidRDefault="00000000">
      <w:pPr>
        <w:numPr>
          <w:ilvl w:val="0"/>
          <w:numId w:val="19"/>
        </w:numPr>
        <w:rPr>
          <w:b/>
          <w:sz w:val="24"/>
          <w:szCs w:val="24"/>
        </w:rPr>
      </w:pPr>
      <w:r>
        <w:rPr>
          <w:rFonts w:ascii="Times New Roman" w:eastAsia="Times New Roman" w:hAnsi="Times New Roman" w:cs="Times New Roman"/>
          <w:b/>
          <w:sz w:val="24"/>
          <w:szCs w:val="24"/>
          <w:u w:val="single"/>
        </w:rPr>
        <w:t xml:space="preserve">Physical Layer: - </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The physical layer is the initial layer that physically connects two interoperable systems. It controls simplex or duplex modem transmission and transfers data in bits. </w:t>
      </w:r>
      <w:r>
        <w:rPr>
          <w:rFonts w:ascii="Times New Roman" w:eastAsia="Times New Roman" w:hAnsi="Times New Roman" w:cs="Times New Roman"/>
          <w:sz w:val="24"/>
          <w:szCs w:val="24"/>
          <w:highlight w:val="white"/>
        </w:rPr>
        <w:t xml:space="preserve"> Additionally, it oversees the hardware that connects the network interface card (NIC) to the network, including the wiring, cable terminators, topography, and voltage levels.</w:t>
      </w:r>
    </w:p>
    <w:p w:rsidR="00902DF0" w:rsidRDefault="00902DF0">
      <w:pPr>
        <w:rPr>
          <w:rFonts w:ascii="Times New Roman" w:eastAsia="Times New Roman" w:hAnsi="Times New Roman" w:cs="Times New Roman"/>
          <w:sz w:val="24"/>
          <w:szCs w:val="24"/>
          <w:highlight w:val="white"/>
        </w:rPr>
      </w:pPr>
    </w:p>
    <w:p w:rsidR="00902DF0" w:rsidRDefault="00902DF0">
      <w:pPr>
        <w:ind w:left="720"/>
        <w:rPr>
          <w:rFonts w:ascii="Times New Roman" w:eastAsia="Times New Roman" w:hAnsi="Times New Roman" w:cs="Times New Roman"/>
          <w:sz w:val="24"/>
          <w:szCs w:val="24"/>
          <w:highlight w:val="white"/>
        </w:rPr>
      </w:pPr>
    </w:p>
    <w:p w:rsidR="00902DF0" w:rsidRDefault="00000000">
      <w:pPr>
        <w:ind w:left="720"/>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extent cx="4143375" cy="5486112"/>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l="15865" t="7319" r="14423" b="9327"/>
                    <a:stretch>
                      <a:fillRect/>
                    </a:stretch>
                  </pic:blipFill>
                  <pic:spPr>
                    <a:xfrm>
                      <a:off x="0" y="0"/>
                      <a:ext cx="4143375" cy="5486112"/>
                    </a:xfrm>
                    <a:prstGeom prst="rect">
                      <a:avLst/>
                    </a:prstGeom>
                    <a:ln/>
                  </pic:spPr>
                </pic:pic>
              </a:graphicData>
            </a:graphic>
          </wp:inline>
        </w:drawing>
      </w:r>
    </w:p>
    <w:p w:rsidR="00902DF0" w:rsidRDefault="00902DF0">
      <w:pPr>
        <w:rPr>
          <w:rFonts w:ascii="Times New Roman" w:eastAsia="Times New Roman" w:hAnsi="Times New Roman" w:cs="Times New Roman"/>
          <w:highlight w:val="white"/>
        </w:rPr>
      </w:pPr>
    </w:p>
    <w:p w:rsidR="00902DF0" w:rsidRDefault="00000000">
      <w:pPr>
        <w:pStyle w:val="Heading3"/>
        <w:rPr>
          <w:rFonts w:ascii="Times New Roman" w:eastAsia="Times New Roman" w:hAnsi="Times New Roman" w:cs="Times New Roman"/>
          <w:color w:val="000000"/>
          <w:u w:val="single"/>
        </w:rPr>
      </w:pPr>
      <w:bookmarkStart w:id="11" w:name="_mnxrymib7bed" w:colFirst="0" w:colLast="0"/>
      <w:bookmarkEnd w:id="11"/>
      <w:r>
        <w:rPr>
          <w:rFonts w:ascii="Times New Roman" w:eastAsia="Times New Roman" w:hAnsi="Times New Roman" w:cs="Times New Roman"/>
          <w:color w:val="000000"/>
          <w:u w:val="single"/>
        </w:rPr>
        <w:t>2. The TCP/IP Model (Transmission Control Protocol / Internet Protocol)</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A set of cooperating network protocols is called a </w:t>
      </w:r>
      <w:r>
        <w:rPr>
          <w:rFonts w:ascii="Times New Roman" w:eastAsia="Times New Roman" w:hAnsi="Times New Roman" w:cs="Times New Roman"/>
          <w:i/>
          <w:sz w:val="24"/>
          <w:szCs w:val="24"/>
          <w:highlight w:val="white"/>
        </w:rPr>
        <w:t>protocol suite</w:t>
      </w:r>
      <w:r>
        <w:rPr>
          <w:rFonts w:ascii="Times New Roman" w:eastAsia="Times New Roman" w:hAnsi="Times New Roman" w:cs="Times New Roman"/>
          <w:sz w:val="24"/>
          <w:szCs w:val="24"/>
          <w:highlight w:val="white"/>
        </w:rPr>
        <w:t>. The Transmission Control Protocol/Internet Protocol (TCP/IP) suite, is typically used in client-server models</w:t>
      </w:r>
      <w:r>
        <w:rPr>
          <w:rFonts w:ascii="Times New Roman" w:eastAsia="Times New Roman" w:hAnsi="Times New Roman" w:cs="Times New Roman"/>
          <w:sz w:val="24"/>
          <w:szCs w:val="24"/>
        </w:rPr>
        <w:t xml:space="preserve"> and peer-to-peer support.</w:t>
      </w:r>
    </w:p>
    <w:p w:rsidR="00902DF0" w:rsidRDefault="00902DF0">
      <w:pPr>
        <w:rPr>
          <w:rFonts w:ascii="Times New Roman" w:eastAsia="Times New Roman" w:hAnsi="Times New Roman" w:cs="Times New Roman"/>
          <w:sz w:val="24"/>
          <w:szCs w:val="24"/>
        </w:rPr>
      </w:pP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by ARPANET.</w:t>
      </w:r>
    </w:p>
    <w:p w:rsidR="00902DF0" w:rsidRDefault="00000000">
      <w:pPr>
        <w:pStyle w:val="Heading4"/>
        <w:rPr>
          <w:rFonts w:ascii="Times New Roman" w:eastAsia="Times New Roman" w:hAnsi="Times New Roman" w:cs="Times New Roman"/>
          <w:b/>
          <w:color w:val="000000"/>
          <w:u w:val="single"/>
        </w:rPr>
      </w:pPr>
      <w:bookmarkStart w:id="12" w:name="_g8v01pu8ebm1" w:colFirst="0" w:colLast="0"/>
      <w:bookmarkEnd w:id="12"/>
      <w:r>
        <w:rPr>
          <w:rFonts w:ascii="Times New Roman" w:eastAsia="Times New Roman" w:hAnsi="Times New Roman" w:cs="Times New Roman"/>
          <w:b/>
          <w:color w:val="000000"/>
          <w:u w:val="single"/>
        </w:rPr>
        <w:t>There are Four Layers of the TCP/IP Model</w:t>
      </w:r>
    </w:p>
    <w:p w:rsidR="00902DF0" w:rsidRDefault="00000000">
      <w:pPr>
        <w:numPr>
          <w:ilvl w:val="0"/>
          <w:numId w:val="7"/>
        </w:numPr>
        <w:shd w:val="clear" w:color="auto" w:fill="FFFFFF"/>
        <w:spacing w:before="160" w:line="240" w:lineRule="auto"/>
        <w:ind w:left="360"/>
        <w:rPr>
          <w:color w:val="000000"/>
          <w:sz w:val="24"/>
          <w:szCs w:val="24"/>
        </w:rPr>
      </w:pPr>
      <w:r>
        <w:rPr>
          <w:rFonts w:ascii="Times New Roman" w:eastAsia="Times New Roman" w:hAnsi="Times New Roman" w:cs="Times New Roman"/>
          <w:b/>
          <w:sz w:val="24"/>
          <w:szCs w:val="24"/>
          <w:u w:val="single"/>
        </w:rPr>
        <w:t>Application layer.</w:t>
      </w:r>
      <w:r>
        <w:rPr>
          <w:rFonts w:ascii="Times New Roman" w:eastAsia="Times New Roman" w:hAnsi="Times New Roman" w:cs="Times New Roman"/>
          <w:sz w:val="24"/>
          <w:szCs w:val="24"/>
        </w:rPr>
        <w:t xml:space="preserve"> This is the topmost layer of the TCP/IP model and is responsible for providing users with access to network resources. Some of the protocols included in this layer are HTTPS, Simple Mail Transfer Protocol (SMTP), and FTP.</w:t>
      </w:r>
    </w:p>
    <w:p w:rsidR="00902DF0" w:rsidRDefault="00000000">
      <w:pPr>
        <w:numPr>
          <w:ilvl w:val="0"/>
          <w:numId w:val="7"/>
        </w:numPr>
        <w:shd w:val="clear" w:color="auto" w:fill="FFFFFF"/>
        <w:spacing w:line="240" w:lineRule="auto"/>
        <w:ind w:left="360"/>
        <w:rPr>
          <w:color w:val="000000"/>
          <w:sz w:val="24"/>
          <w:szCs w:val="24"/>
        </w:rPr>
      </w:pPr>
      <w:r>
        <w:rPr>
          <w:rFonts w:ascii="Times New Roman" w:eastAsia="Times New Roman" w:hAnsi="Times New Roman" w:cs="Times New Roman"/>
          <w:b/>
          <w:sz w:val="24"/>
          <w:szCs w:val="24"/>
          <w:u w:val="single"/>
        </w:rPr>
        <w:lastRenderedPageBreak/>
        <w:t>Transport layer.</w:t>
      </w:r>
      <w:r>
        <w:rPr>
          <w:rFonts w:ascii="Times New Roman" w:eastAsia="Times New Roman" w:hAnsi="Times New Roman" w:cs="Times New Roman"/>
          <w:sz w:val="24"/>
          <w:szCs w:val="24"/>
        </w:rPr>
        <w:t xml:space="preserve"> This layer ensures that segments are transmitted correctly via the communication channel. The network link between the source and destination systems is also established at this layer. The port number assigned here.</w:t>
      </w:r>
    </w:p>
    <w:p w:rsidR="00902DF0" w:rsidRDefault="00000000">
      <w:pPr>
        <w:numPr>
          <w:ilvl w:val="0"/>
          <w:numId w:val="7"/>
        </w:numPr>
        <w:shd w:val="clear" w:color="auto" w:fill="FFFFFF"/>
        <w:spacing w:line="240" w:lineRule="auto"/>
        <w:ind w:left="360"/>
        <w:rPr>
          <w:color w:val="000000"/>
          <w:sz w:val="24"/>
          <w:szCs w:val="24"/>
        </w:rPr>
      </w:pPr>
      <w:r>
        <w:rPr>
          <w:rFonts w:ascii="Times New Roman" w:eastAsia="Times New Roman" w:hAnsi="Times New Roman" w:cs="Times New Roman"/>
          <w:b/>
          <w:sz w:val="24"/>
          <w:szCs w:val="24"/>
          <w:u w:val="single"/>
        </w:rPr>
        <w:t>Internet layer</w:t>
      </w:r>
      <w:r>
        <w:rPr>
          <w:rFonts w:ascii="Times New Roman" w:eastAsia="Times New Roman" w:hAnsi="Times New Roman" w:cs="Times New Roman"/>
          <w:sz w:val="24"/>
          <w:szCs w:val="24"/>
        </w:rPr>
        <w:t xml:space="preserve">. Also known as the </w:t>
      </w:r>
      <w:r>
        <w:rPr>
          <w:rFonts w:ascii="Times New Roman" w:eastAsia="Times New Roman" w:hAnsi="Times New Roman" w:cs="Times New Roman"/>
          <w:i/>
          <w:sz w:val="24"/>
          <w:szCs w:val="24"/>
        </w:rPr>
        <w:t>network layer</w:t>
      </w:r>
      <w:r>
        <w:rPr>
          <w:rFonts w:ascii="Times New Roman" w:eastAsia="Times New Roman" w:hAnsi="Times New Roman" w:cs="Times New Roman"/>
          <w:sz w:val="24"/>
          <w:szCs w:val="24"/>
        </w:rPr>
        <w:t>, the internet layer receives and sends packets for the network. This layer comprises IP, Address Resolution Protocol (ARP), and Internet Control Message Protocol (ICMP).</w:t>
      </w:r>
    </w:p>
    <w:p w:rsidR="00902DF0" w:rsidRDefault="00000000">
      <w:pPr>
        <w:numPr>
          <w:ilvl w:val="0"/>
          <w:numId w:val="7"/>
        </w:numPr>
        <w:shd w:val="clear" w:color="auto" w:fill="FFFFFF"/>
        <w:spacing w:after="460" w:line="240" w:lineRule="auto"/>
        <w:ind w:left="360"/>
        <w:rPr>
          <w:color w:val="000000"/>
          <w:sz w:val="24"/>
          <w:szCs w:val="24"/>
        </w:rPr>
      </w:pPr>
      <w:r>
        <w:rPr>
          <w:rFonts w:ascii="Times New Roman" w:eastAsia="Times New Roman" w:hAnsi="Times New Roman" w:cs="Times New Roman"/>
          <w:b/>
          <w:sz w:val="24"/>
          <w:szCs w:val="24"/>
          <w:u w:val="single"/>
        </w:rPr>
        <w:t>Network access layer</w:t>
      </w:r>
      <w:r>
        <w:rPr>
          <w:rFonts w:ascii="Times New Roman" w:eastAsia="Times New Roman" w:hAnsi="Times New Roman" w:cs="Times New Roman"/>
          <w:sz w:val="24"/>
          <w:szCs w:val="24"/>
        </w:rPr>
        <w:t>. The network access layer of TCP/IP combines the physical and data-link layers of the OSI model. It deals with Layer 1 concerns, such as energy, bits, and the media used to transport them, such as copper, fiber, and wireless. Additionally, it deals with Layer 2 difficulties, including bit conversion into protocol units, such as Ethernet packets, media access control (MAC) addresses, and NICs.</w:t>
      </w:r>
    </w:p>
    <w:p w:rsidR="00902DF0" w:rsidRDefault="00000000">
      <w:pPr>
        <w:pStyle w:val="Heading3"/>
        <w:shd w:val="clear" w:color="auto" w:fill="FFFFFF"/>
        <w:spacing w:before="160" w:after="460" w:line="240" w:lineRule="auto"/>
        <w:rPr>
          <w:rFonts w:ascii="Times New Roman" w:eastAsia="Times New Roman" w:hAnsi="Times New Roman" w:cs="Times New Roman"/>
          <w:color w:val="000000"/>
          <w:u w:val="single"/>
        </w:rPr>
      </w:pPr>
      <w:bookmarkStart w:id="13" w:name="_7gxft0udfck9" w:colFirst="0" w:colLast="0"/>
      <w:bookmarkEnd w:id="13"/>
      <w:r>
        <w:rPr>
          <w:rFonts w:ascii="Times New Roman" w:eastAsia="Times New Roman" w:hAnsi="Times New Roman" w:cs="Times New Roman"/>
          <w:color w:val="000000"/>
          <w:u w:val="single"/>
        </w:rPr>
        <w:t>Functions of Network Layer</w:t>
      </w:r>
    </w:p>
    <w:p w:rsidR="00902DF0"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network layer is responsible for providing the below-given tasks.</w:t>
      </w:r>
    </w:p>
    <w:p w:rsidR="00902DF0" w:rsidRDefault="00000000">
      <w:pPr>
        <w:numPr>
          <w:ilvl w:val="0"/>
          <w:numId w:val="36"/>
        </w:numPr>
        <w:shd w:val="clear" w:color="auto" w:fill="FFFFFF"/>
        <w:spacing w:line="240" w:lineRule="auto"/>
        <w:ind w:left="540"/>
        <w:rPr>
          <w:color w:val="000000"/>
          <w:sz w:val="24"/>
          <w:szCs w:val="24"/>
          <w:highlight w:val="white"/>
        </w:rPr>
      </w:pPr>
      <w:r>
        <w:rPr>
          <w:rFonts w:ascii="Times New Roman" w:eastAsia="Times New Roman" w:hAnsi="Times New Roman" w:cs="Times New Roman"/>
          <w:b/>
          <w:sz w:val="24"/>
          <w:szCs w:val="24"/>
          <w:highlight w:val="white"/>
        </w:rPr>
        <w:t xml:space="preserve">Logical Addressing: </w:t>
      </w:r>
      <w:r>
        <w:rPr>
          <w:rFonts w:ascii="Times New Roman" w:eastAsia="Times New Roman" w:hAnsi="Times New Roman" w:cs="Times New Roman"/>
          <w:sz w:val="24"/>
          <w:szCs w:val="24"/>
          <w:highlight w:val="white"/>
        </w:rPr>
        <w:t xml:space="preserve">Each device on the network needs to be identified uniquely. </w:t>
      </w:r>
      <w:proofErr w:type="gramStart"/>
      <w:r>
        <w:rPr>
          <w:rFonts w:ascii="Times New Roman" w:eastAsia="Times New Roman" w:hAnsi="Times New Roman" w:cs="Times New Roman"/>
          <w:sz w:val="24"/>
          <w:szCs w:val="24"/>
          <w:highlight w:val="white"/>
        </w:rPr>
        <w:t>Therefore</w:t>
      </w:r>
      <w:proofErr w:type="gramEnd"/>
      <w:r>
        <w:rPr>
          <w:rFonts w:ascii="Times New Roman" w:eastAsia="Times New Roman" w:hAnsi="Times New Roman" w:cs="Times New Roman"/>
          <w:sz w:val="24"/>
          <w:szCs w:val="24"/>
          <w:highlight w:val="white"/>
        </w:rPr>
        <w:t xml:space="preserve"> network layer provides an addressing scheme to identify the device. It places the IP address of every sender and the receiver in the header. This header consists of the network ID and host ID of the network.</w:t>
      </w:r>
    </w:p>
    <w:p w:rsidR="00902DF0" w:rsidRDefault="00000000">
      <w:pPr>
        <w:numPr>
          <w:ilvl w:val="0"/>
          <w:numId w:val="36"/>
        </w:numPr>
        <w:shd w:val="clear" w:color="auto" w:fill="FFFFFF"/>
        <w:spacing w:line="240" w:lineRule="auto"/>
        <w:ind w:left="540"/>
        <w:rPr>
          <w:color w:val="000000"/>
          <w:sz w:val="24"/>
          <w:szCs w:val="24"/>
          <w:highlight w:val="white"/>
        </w:rPr>
      </w:pPr>
      <w:r>
        <w:rPr>
          <w:rFonts w:ascii="Times New Roman" w:eastAsia="Times New Roman" w:hAnsi="Times New Roman" w:cs="Times New Roman"/>
          <w:b/>
          <w:sz w:val="24"/>
          <w:szCs w:val="24"/>
          <w:highlight w:val="white"/>
        </w:rPr>
        <w:t xml:space="preserve">Host-to-host Delivery of Data: </w:t>
      </w:r>
      <w:r>
        <w:rPr>
          <w:rFonts w:ascii="Times New Roman" w:eastAsia="Times New Roman" w:hAnsi="Times New Roman" w:cs="Times New Roman"/>
          <w:sz w:val="24"/>
          <w:szCs w:val="24"/>
          <w:highlight w:val="white"/>
        </w:rPr>
        <w:t>The network layer ensures that the packet is being delivered successfully from the sender to the receiver. This layer makes sure that the packet reaches the intended recipient only.</w:t>
      </w:r>
    </w:p>
    <w:p w:rsidR="00902DF0" w:rsidRDefault="00000000">
      <w:pPr>
        <w:numPr>
          <w:ilvl w:val="0"/>
          <w:numId w:val="36"/>
        </w:numPr>
        <w:shd w:val="clear" w:color="auto" w:fill="FFFFFF"/>
        <w:spacing w:line="240" w:lineRule="auto"/>
        <w:ind w:left="540"/>
        <w:rPr>
          <w:rFonts w:ascii="Nunito" w:eastAsia="Nunito" w:hAnsi="Nunito" w:cs="Nunito"/>
          <w:color w:val="000000"/>
          <w:sz w:val="24"/>
          <w:szCs w:val="24"/>
          <w:highlight w:val="white"/>
        </w:rPr>
      </w:pPr>
      <w:r>
        <w:rPr>
          <w:rFonts w:ascii="Times New Roman" w:eastAsia="Times New Roman" w:hAnsi="Times New Roman" w:cs="Times New Roman"/>
          <w:b/>
          <w:sz w:val="24"/>
          <w:szCs w:val="24"/>
          <w:highlight w:val="white"/>
        </w:rPr>
        <w:t xml:space="preserve">Congestion Control: </w:t>
      </w:r>
      <w:r>
        <w:rPr>
          <w:rFonts w:ascii="Times New Roman" w:eastAsia="Times New Roman" w:hAnsi="Times New Roman" w:cs="Times New Roman"/>
          <w:sz w:val="24"/>
          <w:szCs w:val="24"/>
          <w:highlight w:val="white"/>
        </w:rPr>
        <w:t>Congestion is defined as a situation where the router is not able to route the packets properly which results in aggregation of packets in the network.</w:t>
      </w:r>
    </w:p>
    <w:p w:rsidR="00902DF0" w:rsidRDefault="00000000">
      <w:pPr>
        <w:numPr>
          <w:ilvl w:val="0"/>
          <w:numId w:val="36"/>
        </w:numPr>
        <w:shd w:val="clear" w:color="auto" w:fill="FFFFFF"/>
        <w:spacing w:after="360" w:line="240" w:lineRule="auto"/>
        <w:ind w:left="540"/>
        <w:rPr>
          <w:rFonts w:ascii="Nunito" w:eastAsia="Nunito" w:hAnsi="Nunito" w:cs="Nunito"/>
          <w:color w:val="000000"/>
          <w:sz w:val="24"/>
          <w:szCs w:val="24"/>
          <w:highlight w:val="white"/>
        </w:rPr>
      </w:pPr>
      <w:r>
        <w:rPr>
          <w:rFonts w:ascii="Times New Roman" w:eastAsia="Times New Roman" w:hAnsi="Times New Roman" w:cs="Times New Roman"/>
          <w:b/>
          <w:sz w:val="24"/>
          <w:szCs w:val="24"/>
          <w:highlight w:val="white"/>
        </w:rPr>
        <w:t xml:space="preserve">Routing and Forwarding: </w:t>
      </w:r>
      <w:r>
        <w:rPr>
          <w:rFonts w:ascii="Times New Roman" w:eastAsia="Times New Roman" w:hAnsi="Times New Roman" w:cs="Times New Roman"/>
          <w:sz w:val="24"/>
          <w:szCs w:val="24"/>
          <w:highlight w:val="white"/>
        </w:rPr>
        <w:t xml:space="preserve">Routing is the process that decides the route for transmission of packets from sender to receiver. It mostly chooses the shortest path between the sender and the receiver. </w:t>
      </w:r>
    </w:p>
    <w:p w:rsidR="00902DF0" w:rsidRDefault="00000000">
      <w:pPr>
        <w:pStyle w:val="Heading3"/>
        <w:shd w:val="clear" w:color="auto" w:fill="FFFFFF"/>
        <w:spacing w:after="360" w:line="379" w:lineRule="auto"/>
        <w:ind w:left="180"/>
        <w:rPr>
          <w:rFonts w:ascii="Times New Roman" w:eastAsia="Times New Roman" w:hAnsi="Times New Roman" w:cs="Times New Roman"/>
          <w:color w:val="000000"/>
          <w:u w:val="single"/>
        </w:rPr>
      </w:pPr>
      <w:bookmarkStart w:id="14" w:name="_5dktw9ghkm62" w:colFirst="0" w:colLast="0"/>
      <w:bookmarkEnd w:id="14"/>
      <w:r>
        <w:rPr>
          <w:rFonts w:ascii="Times New Roman" w:eastAsia="Times New Roman" w:hAnsi="Times New Roman" w:cs="Times New Roman"/>
          <w:color w:val="000000"/>
          <w:u w:val="single"/>
        </w:rPr>
        <w:t xml:space="preserve">Network Layer </w:t>
      </w:r>
      <w:proofErr w:type="spellStart"/>
      <w:r>
        <w:rPr>
          <w:rFonts w:ascii="Times New Roman" w:eastAsia="Times New Roman" w:hAnsi="Times New Roman" w:cs="Times New Roman"/>
          <w:color w:val="000000"/>
          <w:u w:val="single"/>
        </w:rPr>
        <w:t>Protocolk</w:t>
      </w:r>
      <w:proofErr w:type="spellEnd"/>
      <w:r>
        <w:rPr>
          <w:noProof/>
        </w:rPr>
        <w:drawing>
          <wp:anchor distT="114300" distB="114300" distL="114300" distR="114300" simplePos="0" relativeHeight="251659264" behindDoc="0" locked="0" layoutInCell="1" hidden="0" allowOverlap="1">
            <wp:simplePos x="0" y="0"/>
            <wp:positionH relativeFrom="column">
              <wp:posOffset>2828925</wp:posOffset>
            </wp:positionH>
            <wp:positionV relativeFrom="paragraph">
              <wp:posOffset>504010</wp:posOffset>
            </wp:positionV>
            <wp:extent cx="3586163" cy="2060319"/>
            <wp:effectExtent l="0" t="0" r="0" b="0"/>
            <wp:wrapSquare wrapText="bothSides" distT="114300" distB="114300" distL="114300" distR="11430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3586163" cy="2060319"/>
                    </a:xfrm>
                    <a:prstGeom prst="rect">
                      <a:avLst/>
                    </a:prstGeom>
                    <a:ln/>
                  </pic:spPr>
                </pic:pic>
              </a:graphicData>
            </a:graphic>
          </wp:anchor>
        </w:drawing>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protocols used in the network layer. Each protocol is used for a different task.</w:t>
      </w:r>
    </w:p>
    <w:p w:rsidR="00902DF0" w:rsidRDefault="00902DF0">
      <w:pPr>
        <w:rPr>
          <w:rFonts w:ascii="Times New Roman" w:eastAsia="Times New Roman" w:hAnsi="Times New Roman" w:cs="Times New Roman"/>
          <w:sz w:val="24"/>
          <w:szCs w:val="24"/>
        </w:rPr>
      </w:pPr>
    </w:p>
    <w:p w:rsidR="00902DF0" w:rsidRDefault="00902DF0">
      <w:pPr>
        <w:rPr>
          <w:rFonts w:ascii="Times New Roman" w:eastAsia="Times New Roman" w:hAnsi="Times New Roman" w:cs="Times New Roman"/>
          <w:sz w:val="24"/>
          <w:szCs w:val="24"/>
        </w:rPr>
      </w:pPr>
    </w:p>
    <w:p w:rsidR="00902DF0" w:rsidRDefault="00000000">
      <w:pPr>
        <w:pStyle w:val="Heading4"/>
        <w:ind w:left="720"/>
        <w:rPr>
          <w:rFonts w:ascii="Times New Roman" w:eastAsia="Times New Roman" w:hAnsi="Times New Roman" w:cs="Times New Roman"/>
          <w:b/>
          <w:color w:val="000000"/>
          <w:u w:val="single"/>
        </w:rPr>
      </w:pPr>
      <w:bookmarkStart w:id="15" w:name="_my6vs5xh1xum" w:colFirst="0" w:colLast="0"/>
      <w:bookmarkEnd w:id="15"/>
      <w:r>
        <w:rPr>
          <w:rFonts w:ascii="Times New Roman" w:eastAsia="Times New Roman" w:hAnsi="Times New Roman" w:cs="Times New Roman"/>
          <w:b/>
          <w:noProof/>
          <w:color w:val="000000"/>
          <w:u w:val="single"/>
        </w:rPr>
        <w:lastRenderedPageBreak/>
        <w:drawing>
          <wp:inline distT="114300" distB="114300" distL="114300" distR="114300">
            <wp:extent cx="6000750" cy="43434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6000750" cy="4343400"/>
                    </a:xfrm>
                    <a:prstGeom prst="rect">
                      <a:avLst/>
                    </a:prstGeom>
                    <a:ln/>
                  </pic:spPr>
                </pic:pic>
              </a:graphicData>
            </a:graphic>
          </wp:inline>
        </w:drawing>
      </w:r>
    </w:p>
    <w:p w:rsidR="00902DF0" w:rsidRDefault="00000000">
      <w:pPr>
        <w:pStyle w:val="Heading4"/>
        <w:numPr>
          <w:ilvl w:val="0"/>
          <w:numId w:val="21"/>
        </w:numPr>
        <w:ind w:left="-270"/>
        <w:rPr>
          <w:color w:val="000000"/>
        </w:rPr>
      </w:pPr>
      <w:bookmarkStart w:id="16" w:name="_y4sl4tmdzhna" w:colFirst="0" w:colLast="0"/>
      <w:bookmarkEnd w:id="16"/>
      <w:r>
        <w:rPr>
          <w:rFonts w:ascii="Times New Roman" w:eastAsia="Times New Roman" w:hAnsi="Times New Roman" w:cs="Times New Roman"/>
          <w:b/>
          <w:color w:val="000000"/>
          <w:u w:val="single"/>
        </w:rPr>
        <w:t xml:space="preserve">Internet </w:t>
      </w:r>
      <w:proofErr w:type="gramStart"/>
      <w:r>
        <w:rPr>
          <w:rFonts w:ascii="Times New Roman" w:eastAsia="Times New Roman" w:hAnsi="Times New Roman" w:cs="Times New Roman"/>
          <w:b/>
          <w:color w:val="000000"/>
          <w:u w:val="single"/>
        </w:rPr>
        <w:t>Protocol(</w:t>
      </w:r>
      <w:proofErr w:type="gramEnd"/>
      <w:r>
        <w:rPr>
          <w:rFonts w:ascii="Times New Roman" w:eastAsia="Times New Roman" w:hAnsi="Times New Roman" w:cs="Times New Roman"/>
          <w:b/>
          <w:color w:val="000000"/>
          <w:u w:val="single"/>
        </w:rPr>
        <w:t>IP):-</w:t>
      </w:r>
      <w:r>
        <w:rPr>
          <w:rFonts w:ascii="Times New Roman" w:eastAsia="Times New Roman" w:hAnsi="Times New Roman" w:cs="Times New Roman"/>
          <w:color w:val="000000"/>
        </w:rPr>
        <w:t xml:space="preserve"> Internet Protocol is used to help uniquely identify each device on the network. Internet protocol is responsible for transferring the data from one node to another node in the network.</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are 2 types of IP:</w:t>
      </w:r>
    </w:p>
    <w:p w:rsidR="00902DF0" w:rsidRDefault="00000000">
      <w:pPr>
        <w:numPr>
          <w:ilvl w:val="0"/>
          <w:numId w:val="4"/>
        </w:numPr>
        <w:ind w:left="90"/>
        <w:rPr>
          <w:rFonts w:ascii="Nunito" w:eastAsia="Nunito" w:hAnsi="Nunito" w:cs="Nunito"/>
          <w:sz w:val="24"/>
          <w:szCs w:val="24"/>
          <w:highlight w:val="white"/>
        </w:rPr>
      </w:pPr>
      <w:r>
        <w:rPr>
          <w:rFonts w:ascii="Times New Roman" w:eastAsia="Times New Roman" w:hAnsi="Times New Roman" w:cs="Times New Roman"/>
          <w:b/>
          <w:sz w:val="24"/>
          <w:szCs w:val="24"/>
          <w:highlight w:val="white"/>
        </w:rPr>
        <w:t xml:space="preserve">IPv4: </w:t>
      </w:r>
      <w:r>
        <w:rPr>
          <w:rFonts w:ascii="Times New Roman" w:eastAsia="Times New Roman" w:hAnsi="Times New Roman" w:cs="Times New Roman"/>
          <w:sz w:val="24"/>
          <w:szCs w:val="24"/>
          <w:highlight w:val="white"/>
        </w:rPr>
        <w:t>IPv4 provides with the 32-bit address scheme. IPv4 addressing has four numeric fields and is separated by a dot. IPv4 is further divided into five classes Class A, Class B, Class C, Class D, and Class E.</w:t>
      </w:r>
    </w:p>
    <w:p w:rsidR="00902DF0" w:rsidRDefault="00000000">
      <w:pPr>
        <w:ind w:left="9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Classes A, B, and C provide unicast addresses for networks of three different network sizes. Class D is for multicast networking and the class E address range is reserved for future or experimental purposes.</w:t>
      </w:r>
    </w:p>
    <w:p w:rsidR="00902DF0" w:rsidRDefault="00902DF0">
      <w:pPr>
        <w:ind w:left="720"/>
        <w:rPr>
          <w:rFonts w:ascii="Times New Roman" w:eastAsia="Times New Roman" w:hAnsi="Times New Roman" w:cs="Times New Roman"/>
          <w:sz w:val="24"/>
          <w:szCs w:val="24"/>
          <w:highlight w:val="white"/>
        </w:rPr>
      </w:pPr>
    </w:p>
    <w:tbl>
      <w:tblPr>
        <w:tblStyle w:val="a"/>
        <w:tblW w:w="975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320"/>
        <w:gridCol w:w="1575"/>
        <w:gridCol w:w="2025"/>
        <w:gridCol w:w="1125"/>
        <w:gridCol w:w="1305"/>
      </w:tblGrid>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Class</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Range</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Size of network number bit field</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 subnet mask</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CDIR notation </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Host</w:t>
            </w:r>
          </w:p>
        </w:tc>
      </w:tr>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A</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1 - 126</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255.0.0.0</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r>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Class B</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128 - 191</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255.255.0.0</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r>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C</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192 - 223</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255.255.255.0</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D</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224 - 239</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r>
      <w:tr w:rsidR="00902DF0">
        <w:tc>
          <w:tcPr>
            <w:tcW w:w="240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E</w:t>
            </w:r>
          </w:p>
        </w:tc>
        <w:tc>
          <w:tcPr>
            <w:tcW w:w="1320"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240 - 255</w:t>
            </w:r>
          </w:p>
        </w:tc>
        <w:tc>
          <w:tcPr>
            <w:tcW w:w="157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c>
          <w:tcPr>
            <w:tcW w:w="20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c>
          <w:tcPr>
            <w:tcW w:w="112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c>
          <w:tcPr>
            <w:tcW w:w="1305" w:type="dxa"/>
            <w:shd w:val="clear" w:color="auto" w:fill="auto"/>
            <w:tcMar>
              <w:top w:w="100" w:type="dxa"/>
              <w:left w:w="100" w:type="dxa"/>
              <w:bottom w:w="100" w:type="dxa"/>
              <w:right w:w="100" w:type="dxa"/>
            </w:tcMar>
          </w:tcPr>
          <w:p w:rsidR="00902D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 Defined</w:t>
            </w:r>
          </w:p>
        </w:tc>
      </w:tr>
    </w:tbl>
    <w:p w:rsidR="00902DF0" w:rsidRDefault="00902DF0">
      <w:pPr>
        <w:ind w:left="720"/>
        <w:rPr>
          <w:rFonts w:ascii="Times New Roman" w:eastAsia="Times New Roman" w:hAnsi="Times New Roman" w:cs="Times New Roman"/>
          <w:sz w:val="24"/>
          <w:szCs w:val="24"/>
          <w:highlight w:val="white"/>
        </w:rPr>
      </w:pPr>
    </w:p>
    <w:p w:rsidR="00902DF0" w:rsidRDefault="00902DF0">
      <w:pPr>
        <w:rPr>
          <w:rFonts w:ascii="Times New Roman" w:eastAsia="Times New Roman" w:hAnsi="Times New Roman" w:cs="Times New Roman"/>
          <w:sz w:val="24"/>
          <w:szCs w:val="24"/>
          <w:highlight w:val="white"/>
        </w:rPr>
      </w:pPr>
    </w:p>
    <w:p w:rsidR="00902DF0" w:rsidRDefault="00000000">
      <w:pPr>
        <w:numPr>
          <w:ilvl w:val="0"/>
          <w:numId w:val="4"/>
        </w:numPr>
        <w:ind w:left="90"/>
        <w:rPr>
          <w:rFonts w:ascii="Nunito" w:eastAsia="Nunito" w:hAnsi="Nunito" w:cs="Nunito"/>
          <w:sz w:val="24"/>
          <w:szCs w:val="24"/>
          <w:highlight w:val="white"/>
        </w:rPr>
      </w:pPr>
      <w:r>
        <w:rPr>
          <w:rFonts w:ascii="Times New Roman" w:eastAsia="Times New Roman" w:hAnsi="Times New Roman" w:cs="Times New Roman"/>
          <w:b/>
          <w:sz w:val="24"/>
          <w:szCs w:val="24"/>
          <w:highlight w:val="white"/>
        </w:rPr>
        <w:t>IPv6:</w:t>
      </w:r>
      <w:r>
        <w:rPr>
          <w:rFonts w:ascii="Times New Roman" w:eastAsia="Times New Roman" w:hAnsi="Times New Roman" w:cs="Times New Roman"/>
          <w:sz w:val="24"/>
          <w:szCs w:val="24"/>
          <w:highlight w:val="white"/>
        </w:rPr>
        <w:t xml:space="preserve"> IPv6 is the most recent version of IP. If provided with a 128-bit addressing scheme. The IP address has eight fields that are separated by a colon, and these fields are alphanumeric. The IPv6 address is represented in hexadecimal.</w:t>
      </w:r>
    </w:p>
    <w:p w:rsidR="00902DF0" w:rsidRDefault="00902DF0">
      <w:pPr>
        <w:ind w:left="720"/>
        <w:rPr>
          <w:rFonts w:ascii="Times New Roman" w:eastAsia="Times New Roman" w:hAnsi="Times New Roman" w:cs="Times New Roman"/>
          <w:sz w:val="24"/>
          <w:szCs w:val="24"/>
          <w:highlight w:val="white"/>
        </w:rPr>
      </w:pPr>
    </w:p>
    <w:p w:rsidR="00902DF0" w:rsidRDefault="00000000">
      <w:pPr>
        <w:pStyle w:val="Heading4"/>
        <w:numPr>
          <w:ilvl w:val="0"/>
          <w:numId w:val="21"/>
        </w:numPr>
        <w:ind w:left="90"/>
        <w:rPr>
          <w:rFonts w:ascii="Times New Roman" w:eastAsia="Times New Roman" w:hAnsi="Times New Roman" w:cs="Times New Roman"/>
          <w:b/>
          <w:color w:val="000000"/>
        </w:rPr>
      </w:pPr>
      <w:bookmarkStart w:id="17" w:name="_h8xg6mw59qcs" w:colFirst="0" w:colLast="0"/>
      <w:bookmarkEnd w:id="17"/>
      <w:r>
        <w:rPr>
          <w:rFonts w:ascii="Times New Roman" w:eastAsia="Times New Roman" w:hAnsi="Times New Roman" w:cs="Times New Roman"/>
          <w:b/>
          <w:color w:val="000000"/>
          <w:u w:val="single"/>
        </w:rPr>
        <w:t>ARP (Address Resolution Protocol)</w:t>
      </w:r>
    </w:p>
    <w:p w:rsidR="00902DF0" w:rsidRDefault="00000000">
      <w:pPr>
        <w:ind w:left="90" w:hanging="63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ARP is used to convert the logical address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xml:space="preserve">. IP address into a physical address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MAC address.  While communicating with other nodes, it is necessary to know the MAC address or physical address of the destination node. If any of the nodes in a network want to know the physical address of another node in the same network, the host then sends an ARP query packet. This ARP query packet consists of the IP address and MAC address of the source host and only the IP address of the destination host.</w:t>
      </w:r>
    </w:p>
    <w:p w:rsidR="00902DF0" w:rsidRDefault="00902DF0">
      <w:pPr>
        <w:ind w:left="90" w:hanging="630"/>
        <w:rPr>
          <w:rFonts w:ascii="Times New Roman" w:eastAsia="Times New Roman" w:hAnsi="Times New Roman" w:cs="Times New Roman"/>
          <w:sz w:val="24"/>
          <w:szCs w:val="24"/>
          <w:highlight w:val="white"/>
        </w:rPr>
      </w:pPr>
    </w:p>
    <w:p w:rsidR="00902DF0" w:rsidRDefault="00000000">
      <w:pPr>
        <w:ind w:left="90" w:hanging="630"/>
        <w:rPr>
          <w:rFonts w:ascii="Times New Roman" w:eastAsia="Times New Roman" w:hAnsi="Times New Roman" w:cs="Times New Roman"/>
          <w:b/>
          <w:highlight w:val="white"/>
        </w:rPr>
      </w:pPr>
      <w:r>
        <w:rPr>
          <w:rFonts w:ascii="Times New Roman" w:eastAsia="Times New Roman" w:hAnsi="Times New Roman" w:cs="Times New Roman"/>
          <w:sz w:val="27"/>
          <w:szCs w:val="27"/>
          <w:highlight w:val="white"/>
        </w:rPr>
        <w:t xml:space="preserve">                                                                                                 </w:t>
      </w:r>
      <w:r>
        <w:rPr>
          <w:rFonts w:ascii="Times New Roman" w:eastAsia="Times New Roman" w:hAnsi="Times New Roman" w:cs="Times New Roman"/>
          <w:b/>
          <w:sz w:val="27"/>
          <w:szCs w:val="27"/>
          <w:highlight w:val="white"/>
        </w:rPr>
        <w:t xml:space="preserve"> How Does ARP Work?</w:t>
      </w:r>
    </w:p>
    <w:p w:rsidR="00902DF0" w:rsidRDefault="00000000">
      <w:pPr>
        <w:pStyle w:val="Heading3"/>
        <w:keepNext w:val="0"/>
        <w:keepLines w:val="0"/>
        <w:shd w:val="clear" w:color="auto" w:fill="FFFFFF"/>
        <w:spacing w:before="360" w:after="360" w:line="240" w:lineRule="auto"/>
        <w:rPr>
          <w:rFonts w:ascii="Times New Roman" w:eastAsia="Times New Roman" w:hAnsi="Times New Roman" w:cs="Times New Roman"/>
          <w:b/>
          <w:color w:val="000000"/>
          <w:sz w:val="24"/>
          <w:szCs w:val="24"/>
          <w:highlight w:val="white"/>
        </w:rPr>
      </w:pPr>
      <w:bookmarkStart w:id="18" w:name="_jbf6ijo9vgse" w:colFirst="0" w:colLast="0"/>
      <w:bookmarkEnd w:id="18"/>
      <w:r>
        <w:rPr>
          <w:rFonts w:ascii="Times New Roman" w:eastAsia="Times New Roman" w:hAnsi="Times New Roman" w:cs="Times New Roman"/>
          <w:b/>
          <w:color w:val="000000"/>
          <w:sz w:val="24"/>
          <w:szCs w:val="24"/>
          <w:highlight w:val="white"/>
        </w:rPr>
        <w:t>Types of ARP Entries</w:t>
      </w:r>
      <w:r>
        <w:rPr>
          <w:noProof/>
        </w:rPr>
        <w:drawing>
          <wp:anchor distT="114300" distB="114300" distL="114300" distR="114300" simplePos="0" relativeHeight="251660288" behindDoc="0" locked="0" layoutInCell="1" hidden="0" allowOverlap="1">
            <wp:simplePos x="0" y="0"/>
            <wp:positionH relativeFrom="column">
              <wp:posOffset>3371850</wp:posOffset>
            </wp:positionH>
            <wp:positionV relativeFrom="paragraph">
              <wp:posOffset>170203</wp:posOffset>
            </wp:positionV>
            <wp:extent cx="3328988" cy="2352675"/>
            <wp:effectExtent l="0" t="0" r="0" b="0"/>
            <wp:wrapSquare wrapText="bothSides" distT="114300" distB="114300" distL="114300" distR="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1566" t="1282" r="11413" b="24786"/>
                    <a:stretch>
                      <a:fillRect/>
                    </a:stretch>
                  </pic:blipFill>
                  <pic:spPr>
                    <a:xfrm>
                      <a:off x="0" y="0"/>
                      <a:ext cx="3328988" cy="2352675"/>
                    </a:xfrm>
                    <a:prstGeom prst="rect">
                      <a:avLst/>
                    </a:prstGeom>
                    <a:ln/>
                  </pic:spPr>
                </pic:pic>
              </a:graphicData>
            </a:graphic>
          </wp:anchor>
        </w:drawing>
      </w:r>
    </w:p>
    <w:p w:rsidR="00902DF0" w:rsidRDefault="00000000">
      <w:pPr>
        <w:numPr>
          <w:ilvl w:val="0"/>
          <w:numId w:val="17"/>
        </w:numPr>
        <w:shd w:val="clear" w:color="auto" w:fill="FFFFFF"/>
        <w:spacing w:line="240" w:lineRule="auto"/>
        <w:ind w:left="0"/>
        <w:rPr>
          <w:color w:val="000000"/>
          <w:sz w:val="24"/>
          <w:szCs w:val="24"/>
          <w:highlight w:val="white"/>
        </w:rPr>
      </w:pPr>
      <w:r>
        <w:rPr>
          <w:rFonts w:ascii="Times New Roman" w:eastAsia="Times New Roman" w:hAnsi="Times New Roman" w:cs="Times New Roman"/>
          <w:b/>
          <w:sz w:val="24"/>
          <w:szCs w:val="24"/>
          <w:highlight w:val="white"/>
        </w:rPr>
        <w:t xml:space="preserve">Static Entry: </w:t>
      </w:r>
      <w:r>
        <w:rPr>
          <w:rFonts w:ascii="Times New Roman" w:eastAsia="Times New Roman" w:hAnsi="Times New Roman" w:cs="Times New Roman"/>
          <w:sz w:val="24"/>
          <w:szCs w:val="24"/>
          <w:highlight w:val="white"/>
        </w:rPr>
        <w:t>This type of entry is created when a user uses the ARP command utility to manually enter the IP to MAC address association.</w:t>
      </w:r>
    </w:p>
    <w:p w:rsidR="00902DF0" w:rsidRDefault="00902DF0">
      <w:pPr>
        <w:shd w:val="clear" w:color="auto" w:fill="FFFFFF"/>
        <w:spacing w:line="240" w:lineRule="auto"/>
        <w:ind w:hanging="360"/>
        <w:rPr>
          <w:rFonts w:ascii="Times New Roman" w:eastAsia="Times New Roman" w:hAnsi="Times New Roman" w:cs="Times New Roman"/>
          <w:sz w:val="24"/>
          <w:szCs w:val="24"/>
          <w:highlight w:val="white"/>
        </w:rPr>
      </w:pPr>
    </w:p>
    <w:p w:rsidR="00902DF0" w:rsidRDefault="00000000">
      <w:pPr>
        <w:numPr>
          <w:ilvl w:val="0"/>
          <w:numId w:val="17"/>
        </w:numPr>
        <w:shd w:val="clear" w:color="auto" w:fill="FFFFFF"/>
        <w:spacing w:line="240" w:lineRule="auto"/>
        <w:ind w:left="0"/>
        <w:rPr>
          <w:color w:val="000000"/>
          <w:sz w:val="24"/>
          <w:szCs w:val="24"/>
          <w:highlight w:val="white"/>
        </w:rPr>
      </w:pPr>
      <w:r>
        <w:rPr>
          <w:rFonts w:ascii="Times New Roman" w:eastAsia="Times New Roman" w:hAnsi="Times New Roman" w:cs="Times New Roman"/>
          <w:b/>
          <w:sz w:val="24"/>
          <w:szCs w:val="24"/>
          <w:highlight w:val="white"/>
        </w:rPr>
        <w:t>Dynamic Entry:</w:t>
      </w:r>
      <w:r>
        <w:rPr>
          <w:rFonts w:ascii="Times New Roman" w:eastAsia="Times New Roman" w:hAnsi="Times New Roman" w:cs="Times New Roman"/>
          <w:sz w:val="24"/>
          <w:szCs w:val="24"/>
          <w:highlight w:val="white"/>
        </w:rPr>
        <w:t xml:space="preserve"> A dynamic entry is automatically formed when a sender broadcasts their message to the whole network. Dynamic entries are periodically removed and are not permanent.</w:t>
      </w:r>
    </w:p>
    <w:p w:rsidR="00902DF0" w:rsidRDefault="00902DF0">
      <w:pPr>
        <w:shd w:val="clear" w:color="auto" w:fill="FFFFFF"/>
        <w:spacing w:after="360" w:line="240" w:lineRule="auto"/>
        <w:ind w:left="720"/>
        <w:rPr>
          <w:rFonts w:ascii="Times New Roman" w:eastAsia="Times New Roman" w:hAnsi="Times New Roman" w:cs="Times New Roman"/>
          <w:highlight w:val="white"/>
        </w:rPr>
      </w:pPr>
    </w:p>
    <w:p w:rsidR="00902DF0" w:rsidRDefault="00902DF0">
      <w:pPr>
        <w:shd w:val="clear" w:color="auto" w:fill="FFFFFF"/>
        <w:spacing w:after="360" w:line="240" w:lineRule="auto"/>
        <w:ind w:left="720"/>
        <w:rPr>
          <w:rFonts w:ascii="Times New Roman" w:eastAsia="Times New Roman" w:hAnsi="Times New Roman" w:cs="Times New Roman"/>
          <w:highlight w:val="white"/>
        </w:rPr>
      </w:pPr>
    </w:p>
    <w:p w:rsidR="00902DF0" w:rsidRDefault="00000000">
      <w:pPr>
        <w:shd w:val="clear" w:color="auto" w:fill="FFFFFF"/>
        <w:spacing w:after="360" w:line="240" w:lineRule="auto"/>
        <w:ind w:left="720"/>
        <w:rPr>
          <w:rFonts w:ascii="Times New Roman" w:eastAsia="Times New Roman" w:hAnsi="Times New Roman" w:cs="Times New Roman"/>
          <w:highlight w:val="white"/>
        </w:rPr>
      </w:pPr>
      <w:r>
        <w:rPr>
          <w:noProof/>
        </w:rPr>
        <w:lastRenderedPageBreak/>
        <w:drawing>
          <wp:anchor distT="114300" distB="114300" distL="114300" distR="114300" simplePos="0" relativeHeight="251661312" behindDoc="0" locked="0" layoutInCell="1" hidden="0" allowOverlap="1">
            <wp:simplePos x="0" y="0"/>
            <wp:positionH relativeFrom="column">
              <wp:posOffset>3714750</wp:posOffset>
            </wp:positionH>
            <wp:positionV relativeFrom="paragraph">
              <wp:posOffset>361950</wp:posOffset>
            </wp:positionV>
            <wp:extent cx="2919413" cy="2431417"/>
            <wp:effectExtent l="0" t="0" r="0" b="0"/>
            <wp:wrapSquare wrapText="bothSides" distT="114300" distB="114300" distL="114300" distR="11430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l="4859" t="6749" r="1495" b="4454"/>
                    <a:stretch>
                      <a:fillRect/>
                    </a:stretch>
                  </pic:blipFill>
                  <pic:spPr>
                    <a:xfrm>
                      <a:off x="0" y="0"/>
                      <a:ext cx="2919413" cy="2431417"/>
                    </a:xfrm>
                    <a:prstGeom prst="rect">
                      <a:avLst/>
                    </a:prstGeom>
                    <a:ln/>
                  </pic:spPr>
                </pic:pic>
              </a:graphicData>
            </a:graphic>
          </wp:anchor>
        </w:drawing>
      </w:r>
    </w:p>
    <w:p w:rsidR="00902DF0" w:rsidRDefault="00000000">
      <w:pPr>
        <w:pStyle w:val="Heading4"/>
        <w:numPr>
          <w:ilvl w:val="0"/>
          <w:numId w:val="21"/>
        </w:numPr>
        <w:shd w:val="clear" w:color="auto" w:fill="FFFFFF"/>
        <w:spacing w:line="240" w:lineRule="auto"/>
        <w:ind w:left="-180"/>
        <w:rPr>
          <w:rFonts w:ascii="Times New Roman" w:eastAsia="Times New Roman" w:hAnsi="Times New Roman" w:cs="Times New Roman"/>
          <w:b/>
          <w:color w:val="000000"/>
        </w:rPr>
      </w:pPr>
      <w:bookmarkStart w:id="19" w:name="_dfsvv0vx2cky" w:colFirst="0" w:colLast="0"/>
      <w:bookmarkEnd w:id="19"/>
      <w:r>
        <w:rPr>
          <w:rFonts w:ascii="Times New Roman" w:eastAsia="Times New Roman" w:hAnsi="Times New Roman" w:cs="Times New Roman"/>
          <w:b/>
          <w:color w:val="000000"/>
          <w:u w:val="single"/>
        </w:rPr>
        <w:t>RARP (Reversed Address Resolution Protocol)</w:t>
      </w:r>
    </w:p>
    <w:p w:rsidR="00902DF0" w:rsidRDefault="00000000">
      <w:pPr>
        <w:shd w:val="clear" w:color="auto" w:fill="FFFFFF"/>
        <w:spacing w:line="240" w:lineRule="auto"/>
        <w:ind w:left="-180" w:hanging="360"/>
        <w:rPr>
          <w:rFonts w:ascii="Times New Roman" w:eastAsia="Times New Roman" w:hAnsi="Times New Roman" w:cs="Times New Roman"/>
          <w:sz w:val="24"/>
          <w:szCs w:val="24"/>
          <w:highlight w:val="white"/>
        </w:rPr>
      </w:pPr>
      <w:r>
        <w:rPr>
          <w:rFonts w:ascii="Times New Roman" w:eastAsia="Times New Roman" w:hAnsi="Times New Roman" w:cs="Times New Roman"/>
          <w:highlight w:val="white"/>
        </w:rPr>
        <w:t xml:space="preserve">    </w:t>
      </w:r>
      <w:r>
        <w:rPr>
          <w:rFonts w:ascii="Times New Roman" w:eastAsia="Times New Roman" w:hAnsi="Times New Roman" w:cs="Times New Roman"/>
          <w:sz w:val="24"/>
          <w:szCs w:val="24"/>
          <w:highlight w:val="white"/>
        </w:rPr>
        <w:t xml:space="preserve">  RARP works the opposite of ARP. Reverse Address Resolution Protocol is used to convert MAC address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xml:space="preserve">. physical address into IP address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xml:space="preserve">. logical address. RARP provides a feature for the systems and applications to get their IP address from a </w:t>
      </w:r>
      <w:proofErr w:type="gramStart"/>
      <w:r>
        <w:rPr>
          <w:rFonts w:ascii="Times New Roman" w:eastAsia="Times New Roman" w:hAnsi="Times New Roman" w:cs="Times New Roman"/>
          <w:sz w:val="24"/>
          <w:szCs w:val="24"/>
          <w:highlight w:val="white"/>
        </w:rPr>
        <w:t>DNS( Domain</w:t>
      </w:r>
      <w:proofErr w:type="gramEnd"/>
      <w:r>
        <w:rPr>
          <w:rFonts w:ascii="Times New Roman" w:eastAsia="Times New Roman" w:hAnsi="Times New Roman" w:cs="Times New Roman"/>
          <w:sz w:val="24"/>
          <w:szCs w:val="24"/>
          <w:highlight w:val="white"/>
        </w:rPr>
        <w:t xml:space="preserve"> Name System) or router. </w:t>
      </w:r>
    </w:p>
    <w:p w:rsidR="00902DF0" w:rsidRDefault="00902DF0">
      <w:pPr>
        <w:shd w:val="clear" w:color="auto" w:fill="FFFFFF"/>
        <w:spacing w:line="240" w:lineRule="auto"/>
        <w:ind w:left="720"/>
        <w:rPr>
          <w:rFonts w:ascii="Times New Roman" w:eastAsia="Times New Roman" w:hAnsi="Times New Roman" w:cs="Times New Roman"/>
          <w:sz w:val="24"/>
          <w:szCs w:val="24"/>
          <w:highlight w:val="white"/>
        </w:rPr>
      </w:pPr>
    </w:p>
    <w:p w:rsidR="00902DF0" w:rsidRDefault="00902DF0">
      <w:pPr>
        <w:rPr>
          <w:rFonts w:ascii="Times New Roman" w:eastAsia="Times New Roman" w:hAnsi="Times New Roman" w:cs="Times New Roman"/>
          <w:sz w:val="24"/>
          <w:szCs w:val="24"/>
          <w:highlight w:val="white"/>
        </w:rPr>
      </w:pPr>
    </w:p>
    <w:p w:rsidR="00902DF0" w:rsidRDefault="00000000">
      <w:pPr>
        <w:ind w:left="720"/>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 xml:space="preserve"> </w:t>
      </w:r>
    </w:p>
    <w:p w:rsidR="00902DF0" w:rsidRDefault="00902DF0">
      <w:pPr>
        <w:rPr>
          <w:rFonts w:ascii="Times New Roman" w:eastAsia="Times New Roman" w:hAnsi="Times New Roman" w:cs="Times New Roman"/>
        </w:rPr>
      </w:pPr>
    </w:p>
    <w:p w:rsidR="00902DF0" w:rsidRDefault="00902DF0">
      <w:pPr>
        <w:shd w:val="clear" w:color="auto" w:fill="FFFFFF"/>
        <w:spacing w:after="300" w:line="400" w:lineRule="auto"/>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000000">
      <w:pPr>
        <w:pStyle w:val="Heading4"/>
        <w:numPr>
          <w:ilvl w:val="0"/>
          <w:numId w:val="21"/>
        </w:numPr>
        <w:pBdr>
          <w:left w:val="nil"/>
        </w:pBdr>
        <w:shd w:val="clear" w:color="auto" w:fill="FFFFFF"/>
        <w:spacing w:line="240" w:lineRule="auto"/>
        <w:ind w:left="-180"/>
        <w:rPr>
          <w:rFonts w:ascii="Times New Roman" w:eastAsia="Times New Roman" w:hAnsi="Times New Roman" w:cs="Times New Roman"/>
          <w:b/>
          <w:color w:val="000000"/>
        </w:rPr>
      </w:pPr>
      <w:bookmarkStart w:id="20" w:name="_rk4av6mg9xwt" w:colFirst="0" w:colLast="0"/>
      <w:bookmarkEnd w:id="20"/>
      <w:r>
        <w:rPr>
          <w:rFonts w:ascii="Times New Roman" w:eastAsia="Times New Roman" w:hAnsi="Times New Roman" w:cs="Times New Roman"/>
          <w:b/>
          <w:color w:val="000000"/>
          <w:u w:val="single"/>
        </w:rPr>
        <w:t>ICMP (Internet Control Message Protocol)</w:t>
      </w:r>
    </w:p>
    <w:p w:rsidR="00902DF0" w:rsidRDefault="00000000">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ICMP is a part of the IP protocol suite. ICMP is an error reporting and network diagnostic protocol. Feedback in the network is reported to the designated host. Meanwhile, if any kind of error occurs it is then reported to ICMP. ICMP protocol consists of many error reporting and diagnostic messages. The messages in ICMP are divided into two types. They are given below:</w:t>
      </w:r>
    </w:p>
    <w:p w:rsidR="00902DF0" w:rsidRDefault="00000000">
      <w:pPr>
        <w:numPr>
          <w:ilvl w:val="0"/>
          <w:numId w:val="35"/>
        </w:numPr>
        <w:shd w:val="clear" w:color="auto" w:fill="FFFFFF"/>
        <w:spacing w:line="379"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Error Message: An error message states the issues or problems that are faced by the host or routers during the processing of an IP packet.</w:t>
      </w:r>
    </w:p>
    <w:p w:rsidR="00902DF0" w:rsidRDefault="00000000">
      <w:pPr>
        <w:numPr>
          <w:ilvl w:val="0"/>
          <w:numId w:val="35"/>
        </w:numPr>
        <w:shd w:val="clear" w:color="auto" w:fill="FFFFFF"/>
        <w:spacing w:line="379" w:lineRule="auto"/>
        <w:ind w:left="180"/>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Query Message: Query messages are used by the host to get information from the router or another host.</w:t>
      </w:r>
      <w:r>
        <w:rPr>
          <w:noProof/>
        </w:rPr>
        <w:drawing>
          <wp:anchor distT="114300" distB="114300" distL="114300" distR="114300" simplePos="0" relativeHeight="251662336" behindDoc="0" locked="0" layoutInCell="1" hidden="0" allowOverlap="1">
            <wp:simplePos x="0" y="0"/>
            <wp:positionH relativeFrom="column">
              <wp:posOffset>2314575</wp:posOffset>
            </wp:positionH>
            <wp:positionV relativeFrom="paragraph">
              <wp:posOffset>335091</wp:posOffset>
            </wp:positionV>
            <wp:extent cx="4014788" cy="2007394"/>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014788" cy="2007394"/>
                    </a:xfrm>
                    <a:prstGeom prst="rect">
                      <a:avLst/>
                    </a:prstGeom>
                    <a:ln/>
                  </pic:spPr>
                </pic:pic>
              </a:graphicData>
            </a:graphic>
          </wp:anchor>
        </w:drawing>
      </w:r>
    </w:p>
    <w:p w:rsidR="00902DF0" w:rsidRDefault="00902DF0">
      <w:pPr>
        <w:pStyle w:val="Heading4"/>
        <w:pBdr>
          <w:left w:val="nil"/>
        </w:pBdr>
        <w:shd w:val="clear" w:color="auto" w:fill="FFFFFF"/>
        <w:spacing w:line="240" w:lineRule="auto"/>
        <w:ind w:left="720"/>
        <w:rPr>
          <w:rFonts w:ascii="Times New Roman" w:eastAsia="Times New Roman" w:hAnsi="Times New Roman" w:cs="Times New Roman"/>
          <w:b/>
          <w:color w:val="000000"/>
          <w:u w:val="single"/>
        </w:rPr>
      </w:pPr>
      <w:bookmarkStart w:id="21" w:name="_qv38mlidt0k0" w:colFirst="0" w:colLast="0"/>
      <w:bookmarkEnd w:id="21"/>
    </w:p>
    <w:p w:rsidR="00902DF0" w:rsidRDefault="00902DF0">
      <w:pPr>
        <w:pStyle w:val="Heading4"/>
        <w:pBdr>
          <w:left w:val="nil"/>
        </w:pBdr>
        <w:shd w:val="clear" w:color="auto" w:fill="FFFFFF"/>
        <w:spacing w:line="240" w:lineRule="auto"/>
        <w:rPr>
          <w:rFonts w:ascii="Times New Roman" w:eastAsia="Times New Roman" w:hAnsi="Times New Roman" w:cs="Times New Roman"/>
          <w:b/>
          <w:color w:val="000000"/>
          <w:u w:val="single"/>
        </w:rPr>
      </w:pPr>
      <w:bookmarkStart w:id="22" w:name="_nd2igyii8zdm" w:colFirst="0" w:colLast="0"/>
      <w:bookmarkEnd w:id="22"/>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000000">
      <w:pPr>
        <w:pStyle w:val="Heading4"/>
        <w:numPr>
          <w:ilvl w:val="0"/>
          <w:numId w:val="21"/>
        </w:numPr>
        <w:pBdr>
          <w:left w:val="nil"/>
        </w:pBdr>
        <w:shd w:val="clear" w:color="auto" w:fill="FFFFFF"/>
        <w:spacing w:line="240" w:lineRule="auto"/>
        <w:ind w:left="-180"/>
        <w:rPr>
          <w:rFonts w:ascii="Times New Roman" w:eastAsia="Times New Roman" w:hAnsi="Times New Roman" w:cs="Times New Roman"/>
          <w:b/>
          <w:color w:val="000000"/>
        </w:rPr>
      </w:pPr>
      <w:bookmarkStart w:id="23" w:name="_1ftooc1l3bjv" w:colFirst="0" w:colLast="0"/>
      <w:bookmarkEnd w:id="23"/>
      <w:r>
        <w:rPr>
          <w:rFonts w:ascii="Times New Roman" w:eastAsia="Times New Roman" w:hAnsi="Times New Roman" w:cs="Times New Roman"/>
          <w:b/>
          <w:color w:val="000000"/>
          <w:u w:val="single"/>
        </w:rPr>
        <w:lastRenderedPageBreak/>
        <w:t>IGMP (Internet Group Message Protocol)</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IGMP is a multicasting communication protocol. It utilizes the resources efficiently while broadcasting the messages and data packets. IGMP is also a protocol used by TCP/IP. IGMP helps the multicast routers by addressing them while broadcasting. As multicast communication consists of more than one sender and receiver the Internet Group Message Protocol is majorly </w:t>
      </w:r>
      <w:proofErr w:type="spellStart"/>
      <w:r>
        <w:rPr>
          <w:rFonts w:ascii="Times New Roman" w:eastAsia="Times New Roman" w:hAnsi="Times New Roman" w:cs="Times New Roman"/>
          <w:sz w:val="24"/>
          <w:szCs w:val="24"/>
          <w:highlight w:val="white"/>
        </w:rPr>
        <w:t>Dused</w:t>
      </w:r>
      <w:proofErr w:type="spellEnd"/>
      <w:r>
        <w:rPr>
          <w:rFonts w:ascii="Times New Roman" w:eastAsia="Times New Roman" w:hAnsi="Times New Roman" w:cs="Times New Roman"/>
          <w:sz w:val="24"/>
          <w:szCs w:val="24"/>
          <w:highlight w:val="white"/>
        </w:rPr>
        <w:t xml:space="preserve"> in various applications such as streaming media, web conference tools, games, etc.</w:t>
      </w:r>
    </w:p>
    <w:p w:rsidR="00902DF0" w:rsidRDefault="00000000">
      <w:pP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host and local multicast router use this communication protocol. Upon creation of a multicast group, the packet’s destination IP address is changed to the multicast group address, which falls inside the class D IP address range.</w:t>
      </w:r>
    </w:p>
    <w:p w:rsidR="00902DF0" w:rsidRDefault="00000000">
      <w:pPr>
        <w:pStyle w:val="Heading1"/>
        <w:rPr>
          <w:rFonts w:ascii="Times New Roman" w:eastAsia="Times New Roman" w:hAnsi="Times New Roman" w:cs="Times New Roman"/>
          <w:u w:val="single"/>
        </w:rPr>
      </w:pPr>
      <w:bookmarkStart w:id="24" w:name="_i1zlvos755m0" w:colFirst="0" w:colLast="0"/>
      <w:bookmarkEnd w:id="24"/>
      <w:r>
        <w:rPr>
          <w:rFonts w:ascii="Times New Roman" w:eastAsia="Times New Roman" w:hAnsi="Times New Roman" w:cs="Times New Roman"/>
          <w:u w:val="single"/>
        </w:rPr>
        <w:t>Network Connectivity Devices</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Network devices, also known as networking hardware, are physical devices that allow hardware on a computer network to communicate and interact with one another. </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gramStart"/>
      <w:r>
        <w:rPr>
          <w:rFonts w:ascii="Times New Roman" w:eastAsia="Times New Roman" w:hAnsi="Times New Roman" w:cs="Times New Roman"/>
          <w:sz w:val="24"/>
          <w:szCs w:val="24"/>
          <w:highlight w:val="white"/>
        </w:rPr>
        <w:t>example</w:t>
      </w:r>
      <w:proofErr w:type="gramEnd"/>
      <w:r>
        <w:rPr>
          <w:rFonts w:ascii="Times New Roman" w:eastAsia="Times New Roman" w:hAnsi="Times New Roman" w:cs="Times New Roman"/>
          <w:sz w:val="24"/>
          <w:szCs w:val="24"/>
          <w:highlight w:val="white"/>
        </w:rPr>
        <w:t xml:space="preserve"> Repeater, Hub, Bridge, Switch, Routers, Gateway, </w:t>
      </w:r>
      <w:proofErr w:type="spellStart"/>
      <w:r>
        <w:rPr>
          <w:rFonts w:ascii="Times New Roman" w:eastAsia="Times New Roman" w:hAnsi="Times New Roman" w:cs="Times New Roman"/>
          <w:sz w:val="24"/>
          <w:szCs w:val="24"/>
          <w:highlight w:val="white"/>
        </w:rPr>
        <w:t>Brouter</w:t>
      </w:r>
      <w:proofErr w:type="spellEnd"/>
      <w:r>
        <w:rPr>
          <w:rFonts w:ascii="Times New Roman" w:eastAsia="Times New Roman" w:hAnsi="Times New Roman" w:cs="Times New Roman"/>
          <w:sz w:val="24"/>
          <w:szCs w:val="24"/>
          <w:highlight w:val="white"/>
        </w:rPr>
        <w:t>, and NIC, etc.</w:t>
      </w:r>
    </w:p>
    <w:p w:rsidR="00902DF0" w:rsidRDefault="00000000">
      <w:pPr>
        <w:numPr>
          <w:ilvl w:val="0"/>
          <w:numId w:val="32"/>
        </w:numPr>
        <w:rPr>
          <w:rFonts w:ascii="Nunito" w:eastAsia="Nunito" w:hAnsi="Nunito" w:cs="Nunito"/>
          <w:sz w:val="24"/>
          <w:szCs w:val="24"/>
          <w:highlight w:val="white"/>
        </w:rPr>
      </w:pPr>
      <w:r>
        <w:rPr>
          <w:rFonts w:ascii="Times New Roman" w:eastAsia="Times New Roman" w:hAnsi="Times New Roman" w:cs="Times New Roman"/>
          <w:b/>
          <w:sz w:val="24"/>
          <w:szCs w:val="24"/>
          <w:highlight w:val="white"/>
          <w:u w:val="single"/>
        </w:rPr>
        <w:t>Hub: -</w:t>
      </w:r>
      <w:r>
        <w:rPr>
          <w:rFonts w:ascii="Times New Roman" w:eastAsia="Times New Roman" w:hAnsi="Times New Roman" w:cs="Times New Roman"/>
          <w:sz w:val="24"/>
          <w:szCs w:val="24"/>
          <w:highlight w:val="white"/>
        </w:rPr>
        <w:t xml:space="preserve"> A hub is a multi-port repeater. A hub connects multiple wires coming from different branches, for example, the connector in star topology which connects different stations. Hubs cannot filter data, so data packets are sent to all connected devices. Also, they do not have the intelligence to find out the best path for data packets which leads to inefficiencies and wastage.  </w:t>
      </w:r>
    </w:p>
    <w:p w:rsidR="00902DF0" w:rsidRDefault="00000000">
      <w:pPr>
        <w:numPr>
          <w:ilvl w:val="0"/>
          <w:numId w:val="32"/>
        </w:numPr>
        <w:rPr>
          <w:rFonts w:ascii="Nunito" w:eastAsia="Nunito" w:hAnsi="Nunito" w:cs="Nunito"/>
          <w:sz w:val="24"/>
          <w:szCs w:val="24"/>
          <w:highlight w:val="white"/>
        </w:rPr>
      </w:pPr>
      <w:r>
        <w:rPr>
          <w:rFonts w:ascii="Times New Roman" w:eastAsia="Times New Roman" w:hAnsi="Times New Roman" w:cs="Times New Roman"/>
          <w:b/>
          <w:sz w:val="24"/>
          <w:szCs w:val="24"/>
          <w:highlight w:val="white"/>
          <w:u w:val="single"/>
        </w:rPr>
        <w:t>Bridge: -</w:t>
      </w:r>
      <w:r>
        <w:rPr>
          <w:rFonts w:ascii="Times New Roman" w:eastAsia="Times New Roman" w:hAnsi="Times New Roman" w:cs="Times New Roman"/>
          <w:sz w:val="24"/>
          <w:szCs w:val="24"/>
          <w:highlight w:val="white"/>
        </w:rPr>
        <w:t xml:space="preserve"> A bridge operates at the data link layer. A bridge is a repeater, with add on the functionality of filtering content by reading the MAC addresses of the source and destination. It is also used for interconnecting two LANs working on the same protocol. It has a single input and single output port, thus making it a </w:t>
      </w:r>
      <w:proofErr w:type="gramStart"/>
      <w:r>
        <w:rPr>
          <w:rFonts w:ascii="Times New Roman" w:eastAsia="Times New Roman" w:hAnsi="Times New Roman" w:cs="Times New Roman"/>
          <w:sz w:val="24"/>
          <w:szCs w:val="24"/>
          <w:highlight w:val="white"/>
        </w:rPr>
        <w:t>2 port</w:t>
      </w:r>
      <w:proofErr w:type="gramEnd"/>
      <w:r>
        <w:rPr>
          <w:rFonts w:ascii="Times New Roman" w:eastAsia="Times New Roman" w:hAnsi="Times New Roman" w:cs="Times New Roman"/>
          <w:sz w:val="24"/>
          <w:szCs w:val="24"/>
          <w:highlight w:val="white"/>
        </w:rPr>
        <w:t xml:space="preserve"> device.</w:t>
      </w:r>
    </w:p>
    <w:p w:rsidR="00902DF0" w:rsidRDefault="00000000">
      <w:pPr>
        <w:numPr>
          <w:ilvl w:val="0"/>
          <w:numId w:val="32"/>
        </w:numPr>
        <w:rPr>
          <w:rFonts w:ascii="Nunito" w:eastAsia="Nunito" w:hAnsi="Nunito" w:cs="Nunito"/>
          <w:sz w:val="24"/>
          <w:szCs w:val="24"/>
          <w:highlight w:val="white"/>
        </w:rPr>
      </w:pPr>
      <w:r>
        <w:rPr>
          <w:rFonts w:ascii="Times New Roman" w:eastAsia="Times New Roman" w:hAnsi="Times New Roman" w:cs="Times New Roman"/>
          <w:b/>
          <w:sz w:val="24"/>
          <w:szCs w:val="24"/>
          <w:highlight w:val="white"/>
          <w:u w:val="single"/>
        </w:rPr>
        <w:t>Switch: -</w:t>
      </w:r>
      <w:r>
        <w:rPr>
          <w:rFonts w:ascii="Times New Roman" w:eastAsia="Times New Roman" w:hAnsi="Times New Roman" w:cs="Times New Roman"/>
          <w:sz w:val="24"/>
          <w:szCs w:val="24"/>
          <w:highlight w:val="white"/>
        </w:rPr>
        <w:t xml:space="preserve"> A switch is a multiport bridge with a buffer and a design that can boost its </w:t>
      </w:r>
      <w:proofErr w:type="gramStart"/>
      <w:r>
        <w:rPr>
          <w:rFonts w:ascii="Times New Roman" w:eastAsia="Times New Roman" w:hAnsi="Times New Roman" w:cs="Times New Roman"/>
          <w:sz w:val="24"/>
          <w:szCs w:val="24"/>
          <w:highlight w:val="white"/>
        </w:rPr>
        <w:t>efficiency(</w:t>
      </w:r>
      <w:proofErr w:type="gramEnd"/>
      <w:r>
        <w:rPr>
          <w:rFonts w:ascii="Times New Roman" w:eastAsia="Times New Roman" w:hAnsi="Times New Roman" w:cs="Times New Roman"/>
          <w:sz w:val="24"/>
          <w:szCs w:val="24"/>
          <w:highlight w:val="white"/>
        </w:rPr>
        <w:t xml:space="preserve">a large number of ports implies less traffic) and performance. A switch is a data link layer device. The switch can perform error checking before forwarding data, making it very efficient as it does not forward packets that have errors and only forward good packets selectively to the correct port.  </w:t>
      </w:r>
      <w:r>
        <w:rPr>
          <w:noProof/>
        </w:rPr>
        <w:drawing>
          <wp:anchor distT="114300" distB="114300" distL="114300" distR="114300" simplePos="0" relativeHeight="251663360" behindDoc="0" locked="0" layoutInCell="1" hidden="0" allowOverlap="1">
            <wp:simplePos x="0" y="0"/>
            <wp:positionH relativeFrom="column">
              <wp:posOffset>4391025</wp:posOffset>
            </wp:positionH>
            <wp:positionV relativeFrom="paragraph">
              <wp:posOffset>114300</wp:posOffset>
            </wp:positionV>
            <wp:extent cx="2205562" cy="2413463"/>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205562" cy="2413463"/>
                    </a:xfrm>
                    <a:prstGeom prst="rect">
                      <a:avLst/>
                    </a:prstGeom>
                    <a:ln/>
                  </pic:spPr>
                </pic:pic>
              </a:graphicData>
            </a:graphic>
          </wp:anchor>
        </w:drawing>
      </w:r>
    </w:p>
    <w:p w:rsidR="00902DF0" w:rsidRDefault="00000000">
      <w:pPr>
        <w:numPr>
          <w:ilvl w:val="0"/>
          <w:numId w:val="32"/>
        </w:numPr>
        <w:rPr>
          <w:rFonts w:ascii="Nunito" w:eastAsia="Nunito" w:hAnsi="Nunito" w:cs="Nunito"/>
          <w:sz w:val="24"/>
          <w:szCs w:val="24"/>
          <w:highlight w:val="white"/>
        </w:rPr>
      </w:pPr>
      <w:r>
        <w:rPr>
          <w:rFonts w:ascii="Times New Roman" w:eastAsia="Times New Roman" w:hAnsi="Times New Roman" w:cs="Times New Roman"/>
          <w:b/>
          <w:sz w:val="24"/>
          <w:szCs w:val="24"/>
          <w:highlight w:val="white"/>
          <w:u w:val="single"/>
        </w:rPr>
        <w:t>Routers: -</w:t>
      </w:r>
      <w:r>
        <w:rPr>
          <w:rFonts w:ascii="Times New Roman" w:eastAsia="Times New Roman" w:hAnsi="Times New Roman" w:cs="Times New Roman"/>
          <w:sz w:val="24"/>
          <w:szCs w:val="24"/>
          <w:highlight w:val="white"/>
        </w:rPr>
        <w:t xml:space="preserve"> A router is a device like a switch that routes data packets based on their IP addresses. The router is mainly a network layer device. Routers normally connect LANs and WANs and have a dynamically updating routing table based on which they make decisions on routing the data packets. The router divides the broadcast domains of hosts connected through it. </w:t>
      </w:r>
    </w:p>
    <w:p w:rsidR="00902DF0" w:rsidRDefault="00000000">
      <w:pPr>
        <w:numPr>
          <w:ilvl w:val="0"/>
          <w:numId w:val="32"/>
        </w:numPr>
        <w:rPr>
          <w:rFonts w:ascii="Nunito" w:eastAsia="Nunito" w:hAnsi="Nunito" w:cs="Nunito"/>
          <w:sz w:val="24"/>
          <w:szCs w:val="24"/>
          <w:highlight w:val="white"/>
        </w:rPr>
      </w:pPr>
      <w:r>
        <w:rPr>
          <w:rFonts w:ascii="Times New Roman" w:eastAsia="Times New Roman" w:hAnsi="Times New Roman" w:cs="Times New Roman"/>
          <w:b/>
          <w:sz w:val="24"/>
          <w:szCs w:val="24"/>
          <w:highlight w:val="white"/>
          <w:u w:val="single"/>
        </w:rPr>
        <w:t>NIC: -</w:t>
      </w:r>
      <w:r>
        <w:rPr>
          <w:rFonts w:ascii="Times New Roman" w:eastAsia="Times New Roman" w:hAnsi="Times New Roman" w:cs="Times New Roman"/>
          <w:sz w:val="24"/>
          <w:szCs w:val="24"/>
          <w:highlight w:val="white"/>
        </w:rPr>
        <w:t xml:space="preserve"> An NIC or network interface card is a network adapter that is used to connect the computer to the network. It is installed in the computer to establish a LAN.  It has a </w:t>
      </w:r>
      <w:r>
        <w:rPr>
          <w:rFonts w:ascii="Times New Roman" w:eastAsia="Times New Roman" w:hAnsi="Times New Roman" w:cs="Times New Roman"/>
          <w:sz w:val="24"/>
          <w:szCs w:val="24"/>
          <w:highlight w:val="white"/>
        </w:rPr>
        <w:lastRenderedPageBreak/>
        <w:t>unique ID that is written on the chip, and it has a connector to connect the cable to it. The cable interfaces between the computer and the router or modem. NIC card is a layer 2 device which means that it works on both the physical and data link layers of the network model.</w:t>
      </w:r>
    </w:p>
    <w:p w:rsidR="00902DF0" w:rsidRDefault="00000000">
      <w:pPr>
        <w:pStyle w:val="Heading1"/>
        <w:ind w:left="720"/>
        <w:rPr>
          <w:rFonts w:ascii="Times New Roman" w:eastAsia="Times New Roman" w:hAnsi="Times New Roman" w:cs="Times New Roman"/>
          <w:u w:val="single"/>
        </w:rPr>
      </w:pPr>
      <w:bookmarkStart w:id="25" w:name="_j3bo94ouw0hr" w:colFirst="0" w:colLast="0"/>
      <w:bookmarkEnd w:id="25"/>
      <w:r>
        <w:rPr>
          <w:rFonts w:ascii="Times New Roman" w:eastAsia="Times New Roman" w:hAnsi="Times New Roman" w:cs="Times New Roman"/>
          <w:u w:val="single"/>
        </w:rPr>
        <w:t xml:space="preserve">Types of </w:t>
      </w:r>
      <w:proofErr w:type="gramStart"/>
      <w:r>
        <w:rPr>
          <w:rFonts w:ascii="Times New Roman" w:eastAsia="Times New Roman" w:hAnsi="Times New Roman" w:cs="Times New Roman"/>
          <w:u w:val="single"/>
        </w:rPr>
        <w:t>Network</w:t>
      </w:r>
      <w:proofErr w:type="gramEnd"/>
      <w:r>
        <w:rPr>
          <w:rFonts w:ascii="Times New Roman" w:eastAsia="Times New Roman" w:hAnsi="Times New Roman" w:cs="Times New Roman"/>
          <w:u w:val="single"/>
        </w:rPr>
        <w:t xml:space="preserve"> </w:t>
      </w:r>
    </w:p>
    <w:p w:rsidR="00902DF0" w:rsidRDefault="00000000">
      <w:pPr>
        <w:ind w:left="-1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world of network architecture, two fundamental models are widely utilized to structure data exchange and resource sharing. </w:t>
      </w:r>
      <w:r>
        <w:rPr>
          <w:noProof/>
        </w:rPr>
        <w:drawing>
          <wp:anchor distT="114300" distB="114300" distL="114300" distR="114300" simplePos="0" relativeHeight="251664384" behindDoc="0" locked="0" layoutInCell="1" hidden="0" allowOverlap="1">
            <wp:simplePos x="0" y="0"/>
            <wp:positionH relativeFrom="column">
              <wp:posOffset>3952875</wp:posOffset>
            </wp:positionH>
            <wp:positionV relativeFrom="paragraph">
              <wp:posOffset>644509</wp:posOffset>
            </wp:positionV>
            <wp:extent cx="2957513" cy="2091105"/>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957513" cy="2091105"/>
                    </a:xfrm>
                    <a:prstGeom prst="rect">
                      <a:avLst/>
                    </a:prstGeom>
                    <a:ln/>
                  </pic:spPr>
                </pic:pic>
              </a:graphicData>
            </a:graphic>
          </wp:anchor>
        </w:drawing>
      </w:r>
    </w:p>
    <w:p w:rsidR="00902DF0" w:rsidRDefault="00000000">
      <w:pPr>
        <w:pStyle w:val="Heading2"/>
        <w:numPr>
          <w:ilvl w:val="0"/>
          <w:numId w:val="11"/>
        </w:numPr>
        <w:ind w:left="-180"/>
        <w:rPr>
          <w:rFonts w:ascii="Times New Roman" w:eastAsia="Times New Roman" w:hAnsi="Times New Roman" w:cs="Times New Roman"/>
        </w:rPr>
      </w:pPr>
      <w:bookmarkStart w:id="26" w:name="_6wajej3htqpo" w:colFirst="0" w:colLast="0"/>
      <w:bookmarkEnd w:id="26"/>
      <w:r>
        <w:rPr>
          <w:rFonts w:ascii="Times New Roman" w:eastAsia="Times New Roman" w:hAnsi="Times New Roman" w:cs="Times New Roman"/>
          <w:u w:val="single"/>
        </w:rPr>
        <w:t xml:space="preserve">Client-Server Network: </w:t>
      </w:r>
    </w:p>
    <w:p w:rsidR="00902DF0" w:rsidRDefault="00000000">
      <w:pPr>
        <w:ind w:left="-180" w:hanging="360"/>
        <w:rPr>
          <w:rFonts w:ascii="Times New Roman" w:eastAsia="Times New Roman" w:hAnsi="Times New Roman" w:cs="Times New Roman"/>
          <w:sz w:val="24"/>
          <w:szCs w:val="24"/>
          <w:highlight w:val="white"/>
        </w:rPr>
      </w:pPr>
      <w:r>
        <w:rPr>
          <w:rFonts w:ascii="Times New Roman" w:eastAsia="Times New Roman" w:hAnsi="Times New Roman" w:cs="Times New Roman"/>
          <w:highlight w:val="white"/>
        </w:rPr>
        <w:t xml:space="preserve">    </w:t>
      </w:r>
      <w:r>
        <w:rPr>
          <w:rFonts w:ascii="Times New Roman" w:eastAsia="Times New Roman" w:hAnsi="Times New Roman" w:cs="Times New Roman"/>
          <w:sz w:val="24"/>
          <w:szCs w:val="24"/>
          <w:highlight w:val="white"/>
        </w:rPr>
        <w:t xml:space="preserve">  This model </w:t>
      </w:r>
      <w:proofErr w:type="gramStart"/>
      <w:r>
        <w:rPr>
          <w:rFonts w:ascii="Times New Roman" w:eastAsia="Times New Roman" w:hAnsi="Times New Roman" w:cs="Times New Roman"/>
          <w:sz w:val="24"/>
          <w:szCs w:val="24"/>
          <w:highlight w:val="white"/>
        </w:rPr>
        <w:t>are</w:t>
      </w:r>
      <w:proofErr w:type="gramEnd"/>
      <w:r>
        <w:rPr>
          <w:rFonts w:ascii="Times New Roman" w:eastAsia="Times New Roman" w:hAnsi="Times New Roman" w:cs="Times New Roman"/>
          <w:sz w:val="24"/>
          <w:szCs w:val="24"/>
          <w:highlight w:val="white"/>
        </w:rPr>
        <w:t xml:space="preserve"> broadly used network model. In the Client-Server Network, Clients and servers are differentiated, and Specific servers and clients are present. In Client-Server Network, a Centralized server is used to store the data because its management is centralized. In the Client-Server Network, the Server responds to the services that are requested by the Client. </w:t>
      </w:r>
    </w:p>
    <w:p w:rsidR="00902DF0" w:rsidRDefault="00000000">
      <w:pPr>
        <w:pStyle w:val="Heading3"/>
        <w:ind w:left="720"/>
        <w:rPr>
          <w:rFonts w:ascii="Times New Roman" w:eastAsia="Times New Roman" w:hAnsi="Times New Roman" w:cs="Times New Roman"/>
          <w:color w:val="000000"/>
          <w:u w:val="single"/>
        </w:rPr>
      </w:pPr>
      <w:bookmarkStart w:id="27" w:name="_d81sx8uperbg" w:colFirst="0" w:colLast="0"/>
      <w:bookmarkEnd w:id="27"/>
      <w:r>
        <w:rPr>
          <w:rFonts w:ascii="Times New Roman" w:eastAsia="Times New Roman" w:hAnsi="Times New Roman" w:cs="Times New Roman"/>
          <w:color w:val="000000"/>
          <w:u w:val="single"/>
        </w:rPr>
        <w:t xml:space="preserve">Types of </w:t>
      </w:r>
      <w:proofErr w:type="gramStart"/>
      <w:r>
        <w:rPr>
          <w:rFonts w:ascii="Times New Roman" w:eastAsia="Times New Roman" w:hAnsi="Times New Roman" w:cs="Times New Roman"/>
          <w:color w:val="000000"/>
          <w:u w:val="single"/>
        </w:rPr>
        <w:t>Client-Server</w:t>
      </w:r>
      <w:proofErr w:type="gramEnd"/>
      <w:r>
        <w:rPr>
          <w:rFonts w:ascii="Times New Roman" w:eastAsia="Times New Roman" w:hAnsi="Times New Roman" w:cs="Times New Roman"/>
          <w:color w:val="000000"/>
          <w:u w:val="single"/>
        </w:rPr>
        <w:t xml:space="preserve"> Network</w:t>
      </w:r>
      <w:ins w:id="28" w:author="Hanseeka Kumari" w:date="2025-01-01T04:16:00Z">
        <w:r>
          <w:rPr>
            <w:rFonts w:ascii="Times New Roman" w:eastAsia="Times New Roman" w:hAnsi="Times New Roman" w:cs="Times New Roman"/>
            <w:color w:val="000000"/>
            <w:u w:val="single"/>
          </w:rPr>
          <w:t>u77</w:t>
        </w:r>
      </w:ins>
    </w:p>
    <w:p w:rsidR="00902DF0" w:rsidRDefault="00000000">
      <w:pPr>
        <w:numPr>
          <w:ilvl w:val="0"/>
          <w:numId w:val="14"/>
        </w:numPr>
        <w:ind w:left="-180"/>
        <w:rPr>
          <w:sz w:val="24"/>
          <w:szCs w:val="24"/>
        </w:rPr>
      </w:pPr>
      <w:r>
        <w:rPr>
          <w:rFonts w:ascii="Times New Roman" w:eastAsia="Times New Roman" w:hAnsi="Times New Roman" w:cs="Times New Roman"/>
          <w:b/>
          <w:sz w:val="24"/>
          <w:szCs w:val="24"/>
        </w:rPr>
        <w:t xml:space="preserve">Centralized Client-Server </w:t>
      </w:r>
      <w:proofErr w:type="gramStart"/>
      <w:r>
        <w:rPr>
          <w:rFonts w:ascii="Times New Roman" w:eastAsia="Times New Roman" w:hAnsi="Times New Roman" w:cs="Times New Roman"/>
          <w:b/>
          <w:sz w:val="24"/>
          <w:szCs w:val="24"/>
        </w:rPr>
        <w:t>Network:-</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highlight w:val="white"/>
        </w:rPr>
        <w:t xml:space="preserve"> Centralized systems have­ a single, central point of control, like a hub controlling all the­ activities.</w:t>
      </w:r>
      <w:r>
        <w:rPr>
          <w:noProof/>
        </w:rPr>
        <w:drawing>
          <wp:anchor distT="114300" distB="114300" distL="114300" distR="114300" simplePos="0" relativeHeight="251665408" behindDoc="0" locked="0" layoutInCell="1" hidden="0" allowOverlap="1">
            <wp:simplePos x="0" y="0"/>
            <wp:positionH relativeFrom="column">
              <wp:posOffset>3762375</wp:posOffset>
            </wp:positionH>
            <wp:positionV relativeFrom="paragraph">
              <wp:posOffset>162042</wp:posOffset>
            </wp:positionV>
            <wp:extent cx="3076575" cy="1381125"/>
            <wp:effectExtent l="0" t="0" r="0" b="0"/>
            <wp:wrapSquare wrapText="bothSides" distT="114300" distB="114300" distL="114300" distR="11430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l="6916"/>
                    <a:stretch>
                      <a:fillRect/>
                    </a:stretch>
                  </pic:blipFill>
                  <pic:spPr>
                    <a:xfrm>
                      <a:off x="0" y="0"/>
                      <a:ext cx="3076575" cy="1381125"/>
                    </a:xfrm>
                    <a:prstGeom prst="rect">
                      <a:avLst/>
                    </a:prstGeom>
                    <a:ln/>
                  </pic:spPr>
                </pic:pic>
              </a:graphicData>
            </a:graphic>
          </wp:anchor>
        </w:drawing>
      </w:r>
    </w:p>
    <w:p w:rsidR="00902DF0" w:rsidRDefault="00000000">
      <w:pPr>
        <w:numPr>
          <w:ilvl w:val="0"/>
          <w:numId w:val="14"/>
        </w:numPr>
        <w:ind w:left="-180"/>
        <w:rPr>
          <w:sz w:val="24"/>
          <w:szCs w:val="24"/>
        </w:rPr>
      </w:pPr>
      <w:r>
        <w:rPr>
          <w:rFonts w:ascii="Times New Roman" w:eastAsia="Times New Roman" w:hAnsi="Times New Roman" w:cs="Times New Roman"/>
          <w:b/>
          <w:sz w:val="24"/>
          <w:szCs w:val="24"/>
        </w:rPr>
        <w:t xml:space="preserve">Distributed Client-Server </w:t>
      </w:r>
      <w:proofErr w:type="gramStart"/>
      <w:r>
        <w:rPr>
          <w:rFonts w:ascii="Times New Roman" w:eastAsia="Times New Roman" w:hAnsi="Times New Roman" w:cs="Times New Roman"/>
          <w:b/>
          <w:sz w:val="24"/>
          <w:szCs w:val="24"/>
        </w:rPr>
        <w:t>Network:-</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highlight w:val="white"/>
        </w:rPr>
        <w:t>Distributed systems are like­ a team of equals, with no single point of control. Each part of the­ system can operate inde­pendently, yet the­y work together seamle­ssly, like computers connecte­d to each other.</w:t>
      </w:r>
      <w:r>
        <w:rPr>
          <w:rFonts w:ascii="Times New Roman" w:eastAsia="Times New Roman" w:hAnsi="Times New Roman" w:cs="Times New Roman"/>
          <w:sz w:val="24"/>
          <w:szCs w:val="24"/>
        </w:rPr>
        <w:t xml:space="preserve">     </w:t>
      </w:r>
    </w:p>
    <w:p w:rsidR="00902DF0" w:rsidRDefault="00902DF0">
      <w:pPr>
        <w:ind w:left="720"/>
        <w:rPr>
          <w:rFonts w:ascii="Times New Roman" w:eastAsia="Times New Roman" w:hAnsi="Times New Roman" w:cs="Times New Roman"/>
        </w:rPr>
      </w:pPr>
    </w:p>
    <w:p w:rsidR="00902DF0" w:rsidRDefault="00000000">
      <w:pPr>
        <w:pStyle w:val="Heading2"/>
        <w:ind w:left="-270"/>
        <w:rPr>
          <w:rFonts w:ascii="Times New Roman" w:eastAsia="Times New Roman" w:hAnsi="Times New Roman" w:cs="Times New Roman"/>
          <w:u w:val="single"/>
        </w:rPr>
      </w:pPr>
      <w:bookmarkStart w:id="29" w:name="_prxtt28kihp6" w:colFirst="0" w:colLast="0"/>
      <w:bookmarkEnd w:id="29"/>
      <w:r>
        <w:rPr>
          <w:rFonts w:ascii="Times New Roman" w:eastAsia="Times New Roman" w:hAnsi="Times New Roman" w:cs="Times New Roman"/>
        </w:rPr>
        <w:t xml:space="preserve"> 2.</w:t>
      </w:r>
      <w:r>
        <w:rPr>
          <w:rFonts w:ascii="Times New Roman" w:eastAsia="Times New Roman" w:hAnsi="Times New Roman" w:cs="Times New Roman"/>
          <w:u w:val="single"/>
        </w:rPr>
        <w:t xml:space="preserve"> Peer-to-Peet Network:</w:t>
      </w:r>
    </w:p>
    <w:p w:rsidR="00902DF0" w:rsidRDefault="00000000">
      <w:pPr>
        <w:ind w:left="-27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model does not differentiate the clients and the servers, </w:t>
      </w:r>
      <w:proofErr w:type="gramStart"/>
      <w:r>
        <w:rPr>
          <w:rFonts w:ascii="Times New Roman" w:eastAsia="Times New Roman" w:hAnsi="Times New Roman" w:cs="Times New Roman"/>
          <w:sz w:val="24"/>
          <w:szCs w:val="24"/>
          <w:highlight w:val="white"/>
        </w:rPr>
        <w:t>In</w:t>
      </w:r>
      <w:proofErr w:type="gramEnd"/>
      <w:r>
        <w:rPr>
          <w:rFonts w:ascii="Times New Roman" w:eastAsia="Times New Roman" w:hAnsi="Times New Roman" w:cs="Times New Roman"/>
          <w:sz w:val="24"/>
          <w:szCs w:val="24"/>
          <w:highlight w:val="white"/>
        </w:rPr>
        <w:t xml:space="preserve"> this every node is itself client and server. In Peer-to-Peer Network, </w:t>
      </w:r>
      <w:proofErr w:type="gramStart"/>
      <w:r>
        <w:rPr>
          <w:rFonts w:ascii="Times New Roman" w:eastAsia="Times New Roman" w:hAnsi="Times New Roman" w:cs="Times New Roman"/>
          <w:sz w:val="24"/>
          <w:szCs w:val="24"/>
          <w:highlight w:val="white"/>
        </w:rPr>
        <w:t>Every</w:t>
      </w:r>
      <w:proofErr w:type="gramEnd"/>
      <w:r>
        <w:rPr>
          <w:rFonts w:ascii="Times New Roman" w:eastAsia="Times New Roman" w:hAnsi="Times New Roman" w:cs="Times New Roman"/>
          <w:sz w:val="24"/>
          <w:szCs w:val="24"/>
          <w:highlight w:val="white"/>
        </w:rPr>
        <w:t xml:space="preserve"> node can both request and respond to the services. </w:t>
      </w:r>
    </w:p>
    <w:p w:rsidR="00902DF0" w:rsidRDefault="00000000">
      <w:pPr>
        <w:numPr>
          <w:ilvl w:val="0"/>
          <w:numId w:val="18"/>
        </w:numPr>
        <w:shd w:val="clear" w:color="auto" w:fill="FFFFFF"/>
        <w:spacing w:line="240" w:lineRule="auto"/>
        <w:rPr>
          <w:rFonts w:ascii="Times New Roman" w:eastAsia="Times New Roman" w:hAnsi="Times New Roman" w:cs="Times New Roman"/>
          <w:color w:val="000000"/>
          <w:sz w:val="29"/>
          <w:szCs w:val="29"/>
          <w:highlight w:val="white"/>
        </w:rPr>
      </w:pPr>
      <w:r>
        <w:rPr>
          <w:rFonts w:ascii="Times New Roman" w:eastAsia="Times New Roman" w:hAnsi="Times New Roman" w:cs="Times New Roman"/>
          <w:sz w:val="24"/>
          <w:szCs w:val="24"/>
          <w:highlight w:val="white"/>
        </w:rPr>
        <w:t>In peer-to-peer networks, the nodes both consume and produce resources. Therefore, as the number of nodes grows, so does the peer-to-peer network’s capability for resource sharing. This is distinct from client-server networks where an increase in nodes causes the server to become overloaded.</w:t>
      </w:r>
    </w:p>
    <w:p w:rsidR="00902DF0" w:rsidRDefault="00000000">
      <w:pPr>
        <w:numPr>
          <w:ilvl w:val="0"/>
          <w:numId w:val="18"/>
        </w:numPr>
        <w:shd w:val="clear" w:color="auto" w:fill="FFFFFF"/>
        <w:spacing w:after="360" w:line="240" w:lineRule="auto"/>
        <w:rPr>
          <w:rFonts w:ascii="Times New Roman" w:eastAsia="Times New Roman" w:hAnsi="Times New Roman" w:cs="Times New Roman"/>
          <w:color w:val="000000"/>
          <w:sz w:val="29"/>
          <w:szCs w:val="29"/>
          <w:highlight w:val="white"/>
        </w:rPr>
      </w:pPr>
      <w:r>
        <w:rPr>
          <w:rFonts w:ascii="Times New Roman" w:eastAsia="Times New Roman" w:hAnsi="Times New Roman" w:cs="Times New Roman"/>
          <w:sz w:val="24"/>
          <w:szCs w:val="24"/>
          <w:highlight w:val="white"/>
        </w:rPr>
        <w:t xml:space="preserve">It is challenging to give nodes in peer-to-peer networks proper security because they function as both clients and servers. A </w:t>
      </w:r>
      <w:proofErr w:type="gramStart"/>
      <w:r>
        <w:rPr>
          <w:rFonts w:ascii="Times New Roman" w:eastAsia="Times New Roman" w:hAnsi="Times New Roman" w:cs="Times New Roman"/>
          <w:sz w:val="24"/>
          <w:szCs w:val="24"/>
          <w:highlight w:val="white"/>
        </w:rPr>
        <w:t>denial of service</w:t>
      </w:r>
      <w:proofErr w:type="gramEnd"/>
      <w:r>
        <w:rPr>
          <w:rFonts w:ascii="Times New Roman" w:eastAsia="Times New Roman" w:hAnsi="Times New Roman" w:cs="Times New Roman"/>
          <w:sz w:val="24"/>
          <w:szCs w:val="24"/>
          <w:highlight w:val="white"/>
        </w:rPr>
        <w:t xml:space="preserve"> attack may result from this.</w:t>
      </w:r>
    </w:p>
    <w:p w:rsidR="00902DF0" w:rsidRDefault="00000000">
      <w:pPr>
        <w:shd w:val="clear" w:color="auto" w:fill="FFFFFF"/>
        <w:spacing w:after="360" w:line="379" w:lineRule="auto"/>
        <w:ind w:left="720"/>
        <w:rPr>
          <w:rFonts w:ascii="Times New Roman" w:eastAsia="Times New Roman" w:hAnsi="Times New Roman" w:cs="Times New Roman"/>
        </w:rPr>
      </w:pPr>
      <w:r>
        <w:rPr>
          <w:rFonts w:ascii="Times New Roman" w:eastAsia="Times New Roman" w:hAnsi="Times New Roman" w:cs="Times New Roman"/>
          <w:noProof/>
          <w:sz w:val="27"/>
          <w:szCs w:val="27"/>
          <w:highlight w:val="white"/>
        </w:rPr>
        <w:lastRenderedPageBreak/>
        <w:drawing>
          <wp:inline distT="114300" distB="114300" distL="114300" distR="114300">
            <wp:extent cx="1881188" cy="1979402"/>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r="4557"/>
                    <a:stretch>
                      <a:fillRect/>
                    </a:stretch>
                  </pic:blipFill>
                  <pic:spPr>
                    <a:xfrm>
                      <a:off x="0" y="0"/>
                      <a:ext cx="1881188" cy="1979402"/>
                    </a:xfrm>
                    <a:prstGeom prst="rect">
                      <a:avLst/>
                    </a:prstGeom>
                    <a:ln/>
                  </pic:spPr>
                </pic:pic>
              </a:graphicData>
            </a:graphic>
          </wp:inline>
        </w:drawing>
      </w:r>
    </w:p>
    <w:p w:rsidR="00902DF0" w:rsidRDefault="00000000">
      <w:pPr>
        <w:pStyle w:val="Heading1"/>
        <w:ind w:left="720"/>
        <w:rPr>
          <w:rFonts w:ascii="Times New Roman" w:eastAsia="Times New Roman" w:hAnsi="Times New Roman" w:cs="Times New Roman"/>
          <w:u w:val="single"/>
        </w:rPr>
      </w:pPr>
      <w:bookmarkStart w:id="30" w:name="_rllsi0yoffvm" w:colFirst="0" w:colLast="0"/>
      <w:bookmarkEnd w:id="30"/>
      <w:r>
        <w:rPr>
          <w:rFonts w:ascii="Times New Roman" w:eastAsia="Times New Roman" w:hAnsi="Times New Roman" w:cs="Times New Roman"/>
          <w:u w:val="single"/>
        </w:rPr>
        <w:t>Classification Of Network</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computer network can be categorized by their size. A computer network is mainly of four types:</w:t>
      </w:r>
    </w:p>
    <w:p w:rsidR="00902DF0" w:rsidRDefault="00000000">
      <w:pPr>
        <w:pStyle w:val="Heading2"/>
        <w:numPr>
          <w:ilvl w:val="0"/>
          <w:numId w:val="2"/>
        </w:numPr>
        <w:spacing w:after="0"/>
        <w:ind w:left="360"/>
        <w:rPr>
          <w:rFonts w:ascii="Times New Roman" w:eastAsia="Times New Roman" w:hAnsi="Times New Roman" w:cs="Times New Roman"/>
        </w:rPr>
      </w:pPr>
      <w:bookmarkStart w:id="31" w:name="_c5ysnh71hxkz" w:colFirst="0" w:colLast="0"/>
      <w:bookmarkEnd w:id="31"/>
      <w:r>
        <w:rPr>
          <w:rFonts w:ascii="Times New Roman" w:eastAsia="Times New Roman" w:hAnsi="Times New Roman" w:cs="Times New Roman"/>
          <w:u w:val="single"/>
        </w:rPr>
        <w:t>PAN (Personal Area Network)</w:t>
      </w:r>
    </w:p>
    <w:p w:rsidR="00902DF0" w:rsidRDefault="00000000">
      <w:pPr>
        <w:numPr>
          <w:ilvl w:val="0"/>
          <w:numId w:val="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Area Network is </w:t>
      </w:r>
      <w:del w:id="32" w:author="Hanseeka Kumari" w:date="2025-01-01T04:27:00Z">
        <w:r>
          <w:rPr>
            <w:rFonts w:ascii="Times New Roman" w:eastAsia="Times New Roman" w:hAnsi="Times New Roman" w:cs="Times New Roman"/>
            <w:sz w:val="24"/>
            <w:szCs w:val="24"/>
          </w:rPr>
          <w:delText xml:space="preserve">a network </w:delText>
        </w:r>
      </w:del>
      <w:r>
        <w:rPr>
          <w:rFonts w:ascii="Times New Roman" w:eastAsia="Times New Roman" w:hAnsi="Times New Roman" w:cs="Times New Roman"/>
          <w:sz w:val="24"/>
          <w:szCs w:val="24"/>
        </w:rPr>
        <w:t>arranged within a person, typically within a range of 10 meters.</w:t>
      </w:r>
    </w:p>
    <w:p w:rsidR="00902DF0" w:rsidRDefault="00000000">
      <w:pPr>
        <w:numPr>
          <w:ilvl w:val="0"/>
          <w:numId w:val="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ins w:id="33" w:author="Hanseeka Kumari" w:date="2025-01-01T04:27:00Z">
        <w:r>
          <w:rPr>
            <w:rFonts w:ascii="Times New Roman" w:eastAsia="Times New Roman" w:hAnsi="Times New Roman" w:cs="Times New Roman"/>
            <w:sz w:val="24"/>
            <w:szCs w:val="24"/>
          </w:rPr>
          <w:t>A personal area network is used for connecting personal computer devices. It is known as a personal area network</w:t>
        </w:r>
      </w:ins>
      <w:del w:id="34" w:author="Hanseeka Kumari" w:date="2025-01-01T04:27:00Z">
        <w:r>
          <w:rPr>
            <w:rFonts w:ascii="Times New Roman" w:eastAsia="Times New Roman" w:hAnsi="Times New Roman" w:cs="Times New Roman"/>
            <w:sz w:val="24"/>
            <w:szCs w:val="24"/>
          </w:rPr>
          <w:delText>Personal Area Network is used for connecting the computer devices of personal use is known as Personal Area Network</w:delText>
        </w:r>
      </w:del>
      <w:r>
        <w:rPr>
          <w:rFonts w:ascii="Times New Roman" w:eastAsia="Times New Roman" w:hAnsi="Times New Roman" w:cs="Times New Roman"/>
          <w:sz w:val="24"/>
          <w:szCs w:val="24"/>
        </w:rPr>
        <w:t>.</w:t>
      </w:r>
    </w:p>
    <w:p w:rsidR="00902DF0" w:rsidRDefault="00000000">
      <w:pPr>
        <w:numPr>
          <w:ilvl w:val="0"/>
          <w:numId w:val="1"/>
        </w:numPr>
        <w:pBdr>
          <w:top w:val="none" w:sz="0" w:space="5" w:color="auto"/>
          <w:bottom w:val="none" w:sz="0" w:space="5" w:color="EEEEEE"/>
          <w:right w:val="none" w:sz="0" w:space="5" w:color="auto"/>
        </w:pBdr>
        <w:shd w:val="clear" w:color="auto" w:fill="FFFFFF"/>
        <w:spacing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Thomas Zimmerman was the first research scientist to bring the idea of the Personal Area Network.</w:t>
      </w:r>
    </w:p>
    <w:p w:rsidR="00902DF0" w:rsidRDefault="00000000">
      <w:pPr>
        <w:pStyle w:val="Heading3"/>
        <w:pBdr>
          <w:top w:val="none" w:sz="0" w:space="5" w:color="auto"/>
          <w:bottom w:val="none" w:sz="0" w:space="5" w:color="EEEEEE"/>
          <w:right w:val="none" w:sz="0" w:space="5" w:color="auto"/>
        </w:pBdr>
        <w:shd w:val="clear" w:color="auto" w:fill="FFFFFF"/>
        <w:spacing w:after="240" w:line="240" w:lineRule="auto"/>
        <w:ind w:left="720"/>
        <w:rPr>
          <w:rFonts w:ascii="Times New Roman" w:eastAsia="Times New Roman" w:hAnsi="Times New Roman" w:cs="Times New Roman"/>
          <w:color w:val="000000"/>
        </w:rPr>
      </w:pPr>
      <w:bookmarkStart w:id="35" w:name="_2a2qst159xzq" w:colFirst="0" w:colLast="0"/>
      <w:bookmarkEnd w:id="35"/>
      <w:r>
        <w:rPr>
          <w:rFonts w:ascii="Times New Roman" w:eastAsia="Times New Roman" w:hAnsi="Times New Roman" w:cs="Times New Roman"/>
          <w:color w:val="000000"/>
          <w:u w:val="single"/>
        </w:rPr>
        <w:t xml:space="preserve">Two Types of </w:t>
      </w:r>
      <w:proofErr w:type="gramStart"/>
      <w:r>
        <w:rPr>
          <w:rFonts w:ascii="Times New Roman" w:eastAsia="Times New Roman" w:hAnsi="Times New Roman" w:cs="Times New Roman"/>
          <w:color w:val="000000"/>
          <w:u w:val="single"/>
        </w:rPr>
        <w:t>PAN</w:t>
      </w:r>
      <w:proofErr w:type="gramEnd"/>
    </w:p>
    <w:tbl>
      <w:tblPr>
        <w:tblStyle w:val="a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5"/>
        <w:gridCol w:w="4725"/>
      </w:tblGrid>
      <w:tr w:rsidR="00902DF0">
        <w:tc>
          <w:tcPr>
            <w:tcW w:w="4725" w:type="dxa"/>
            <w:shd w:val="clear" w:color="auto" w:fill="auto"/>
            <w:tcMar>
              <w:top w:w="100" w:type="dxa"/>
              <w:left w:w="100" w:type="dxa"/>
              <w:bottom w:w="100" w:type="dxa"/>
              <w:right w:w="100" w:type="dxa"/>
            </w:tcMar>
          </w:tcPr>
          <w:p w:rsidR="00902DF0" w:rsidRDefault="00000000">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Wired PAN</w:t>
            </w:r>
          </w:p>
          <w:p w:rsidR="00902DF0"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 wired Personal Area Network is created by using the USB.</w:t>
            </w:r>
          </w:p>
        </w:tc>
        <w:tc>
          <w:tcPr>
            <w:tcW w:w="4725" w:type="dxa"/>
            <w:shd w:val="clear" w:color="auto" w:fill="auto"/>
            <w:tcMar>
              <w:top w:w="100" w:type="dxa"/>
              <w:left w:w="100" w:type="dxa"/>
              <w:bottom w:w="100" w:type="dxa"/>
              <w:right w:w="100" w:type="dxa"/>
            </w:tcMar>
          </w:tcPr>
          <w:p w:rsidR="00902DF0" w:rsidRDefault="00000000">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Wireless PAN</w:t>
            </w:r>
          </w:p>
          <w:p w:rsidR="00902DF0"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Wireless Personal Area Network is developed by simply using wireless technologies such as </w:t>
            </w:r>
            <w:proofErr w:type="spellStart"/>
            <w:r>
              <w:rPr>
                <w:rFonts w:ascii="Times New Roman" w:eastAsia="Times New Roman" w:hAnsi="Times New Roman" w:cs="Times New Roman"/>
                <w:sz w:val="24"/>
                <w:szCs w:val="24"/>
                <w:highlight w:val="white"/>
              </w:rPr>
              <w:t>WiFi</w:t>
            </w:r>
            <w:proofErr w:type="spellEnd"/>
            <w:r>
              <w:rPr>
                <w:rFonts w:ascii="Times New Roman" w:eastAsia="Times New Roman" w:hAnsi="Times New Roman" w:cs="Times New Roman"/>
                <w:sz w:val="24"/>
                <w:szCs w:val="24"/>
                <w:highlight w:val="white"/>
              </w:rPr>
              <w:t>, and Bluetooth. It is a low-range network.</w:t>
            </w:r>
          </w:p>
        </w:tc>
      </w:tr>
    </w:tbl>
    <w:p w:rsidR="00902DF0" w:rsidRDefault="00000000">
      <w:pPr>
        <w:pStyle w:val="Heading2"/>
        <w:rPr>
          <w:rFonts w:ascii="Times New Roman" w:eastAsia="Times New Roman" w:hAnsi="Times New Roman" w:cs="Times New Roman"/>
          <w:u w:val="single"/>
        </w:rPr>
      </w:pPr>
      <w:bookmarkStart w:id="36" w:name="_p5eioewqquwz" w:colFirst="0" w:colLast="0"/>
      <w:bookmarkEnd w:id="36"/>
      <w:r>
        <w:rPr>
          <w:rFonts w:ascii="Times New Roman" w:eastAsia="Times New Roman" w:hAnsi="Times New Roman" w:cs="Times New Roman"/>
        </w:rPr>
        <w:t xml:space="preserve">2) </w:t>
      </w:r>
      <w:r>
        <w:rPr>
          <w:rFonts w:ascii="Times New Roman" w:eastAsia="Times New Roman" w:hAnsi="Times New Roman" w:cs="Times New Roman"/>
          <w:u w:val="single"/>
        </w:rPr>
        <w:t>LAN (Local Area Network)</w:t>
      </w:r>
    </w:p>
    <w:p w:rsidR="00902DF0" w:rsidRDefault="00000000">
      <w:pPr>
        <w:numPr>
          <w:ilvl w:val="0"/>
          <w:numId w:val="27"/>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color w:val="000000"/>
        </w:rPr>
      </w:pPr>
      <w:r>
        <w:rPr>
          <w:rFonts w:ascii="Times New Roman" w:eastAsia="Times New Roman" w:hAnsi="Times New Roman" w:cs="Times New Roman"/>
          <w:sz w:val="24"/>
          <w:szCs w:val="24"/>
        </w:rPr>
        <w:t>Local Area Network is a group of computers connected in a small area such as a building, or office. It is used within the range of &lt;150 meters.</w:t>
      </w:r>
    </w:p>
    <w:p w:rsidR="00902DF0" w:rsidRDefault="00000000">
      <w:pPr>
        <w:numPr>
          <w:ilvl w:val="0"/>
          <w:numId w:val="27"/>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LAN is used for connecting two or more personal computers through a communication medium such as twisted pair, coaxial cable, etc.</w:t>
      </w:r>
    </w:p>
    <w:p w:rsidR="00902DF0" w:rsidRDefault="00000000">
      <w:pPr>
        <w:numPr>
          <w:ilvl w:val="0"/>
          <w:numId w:val="27"/>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color w:val="000000"/>
        </w:rPr>
      </w:pPr>
      <w:r>
        <w:rPr>
          <w:rFonts w:ascii="Times New Roman" w:eastAsia="Times New Roman" w:hAnsi="Times New Roman" w:cs="Times New Roman"/>
          <w:sz w:val="24"/>
          <w:szCs w:val="24"/>
        </w:rPr>
        <w:t>It is less costly as it is built with inexpensive hardware such as hubs, network adapters, and ethernet cables.</w:t>
      </w:r>
    </w:p>
    <w:p w:rsidR="00902DF0" w:rsidRDefault="00000000">
      <w:pPr>
        <w:numPr>
          <w:ilvl w:val="0"/>
          <w:numId w:val="27"/>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color w:val="000000"/>
        </w:rPr>
      </w:pPr>
      <w:r>
        <w:rPr>
          <w:rFonts w:ascii="Times New Roman" w:eastAsia="Times New Roman" w:hAnsi="Times New Roman" w:cs="Times New Roman"/>
          <w:sz w:val="24"/>
          <w:szCs w:val="24"/>
        </w:rPr>
        <w:t>The data is transferred at an extremely fast rate in the Local Area Network.</w:t>
      </w:r>
    </w:p>
    <w:p w:rsidR="00902DF0" w:rsidRDefault="00000000">
      <w:pPr>
        <w:numPr>
          <w:ilvl w:val="0"/>
          <w:numId w:val="27"/>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color w:val="000000"/>
        </w:rPr>
      </w:pPr>
      <w:r>
        <w:rPr>
          <w:rFonts w:ascii="Times New Roman" w:eastAsia="Times New Roman" w:hAnsi="Times New Roman" w:cs="Times New Roman"/>
          <w:sz w:val="24"/>
          <w:szCs w:val="24"/>
        </w:rPr>
        <w:t>Local Area Network provides higher security.</w:t>
      </w:r>
    </w:p>
    <w:p w:rsidR="00902DF0" w:rsidRDefault="00000000">
      <w:pPr>
        <w:numPr>
          <w:ilvl w:val="0"/>
          <w:numId w:val="27"/>
        </w:numPr>
        <w:pBdr>
          <w:top w:val="none" w:sz="0" w:space="5" w:color="auto"/>
          <w:bottom w:val="none" w:sz="0" w:space="5" w:color="EEEEEE"/>
          <w:right w:val="none" w:sz="0" w:space="5" w:color="auto"/>
        </w:pBdr>
        <w:shd w:val="clear" w:color="auto" w:fill="FFFFFF"/>
        <w:spacing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Ownership is private and easy to maintain.</w:t>
      </w:r>
    </w:p>
    <w:p w:rsidR="00902DF0" w:rsidRDefault="00000000">
      <w:pPr>
        <w:pStyle w:val="Heading2"/>
        <w:pBdr>
          <w:top w:val="none" w:sz="0" w:space="5" w:color="auto"/>
          <w:bottom w:val="none" w:sz="0" w:space="5" w:color="EEEEEE"/>
          <w:right w:val="none" w:sz="0" w:space="5" w:color="auto"/>
        </w:pBdr>
        <w:shd w:val="clear" w:color="auto" w:fill="FFFFFF"/>
        <w:spacing w:after="240"/>
        <w:rPr>
          <w:rFonts w:ascii="Times New Roman" w:eastAsia="Times New Roman" w:hAnsi="Times New Roman" w:cs="Times New Roman"/>
          <w:u w:val="single"/>
        </w:rPr>
      </w:pPr>
      <w:bookmarkStart w:id="37" w:name="_s8qkv4mosudy" w:colFirst="0" w:colLast="0"/>
      <w:bookmarkEnd w:id="37"/>
      <w:r>
        <w:rPr>
          <w:rFonts w:ascii="Times New Roman" w:eastAsia="Times New Roman" w:hAnsi="Times New Roman" w:cs="Times New Roman"/>
          <w:u w:val="single"/>
        </w:rPr>
        <w:t>3) MAN (Metropolitan Area Network)</w:t>
      </w:r>
    </w:p>
    <w:p w:rsidR="00902DF0" w:rsidRDefault="00000000">
      <w:pPr>
        <w:numPr>
          <w:ilvl w:val="0"/>
          <w:numId w:val="2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metropolitan area network is a network that covers a larger geographic area by interconnecting a different LAN to form a larger network.</w:t>
      </w:r>
    </w:p>
    <w:p w:rsidR="00902DF0" w:rsidRDefault="00000000">
      <w:pPr>
        <w:numPr>
          <w:ilvl w:val="0"/>
          <w:numId w:val="4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agencies use MAN to connect to the citizens and private industries.</w:t>
      </w:r>
    </w:p>
    <w:p w:rsidR="00902DF0" w:rsidRDefault="00000000">
      <w:pPr>
        <w:numPr>
          <w:ilvl w:val="0"/>
          <w:numId w:val="4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MAN, various LANs are connected through a telephone exchange line.</w:t>
      </w:r>
    </w:p>
    <w:p w:rsidR="00902DF0" w:rsidRDefault="00000000">
      <w:pPr>
        <w:numPr>
          <w:ilvl w:val="0"/>
          <w:numId w:val="4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widely used protocols in MAN are RS-232, Frame Relay, ATM, ISDN, OC-3, ADSL, etc.</w:t>
      </w:r>
    </w:p>
    <w:p w:rsidR="00902DF0" w:rsidRDefault="00000000">
      <w:pPr>
        <w:numPr>
          <w:ilvl w:val="0"/>
          <w:numId w:val="41"/>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has a higher range than the Local Area </w:t>
      </w:r>
      <w:proofErr w:type="gramStart"/>
      <w:r>
        <w:rPr>
          <w:rFonts w:ascii="Times New Roman" w:eastAsia="Times New Roman" w:hAnsi="Times New Roman" w:cs="Times New Roman"/>
          <w:sz w:val="24"/>
          <w:szCs w:val="24"/>
        </w:rPr>
        <w:t>Network(</w:t>
      </w:r>
      <w:proofErr w:type="gramEnd"/>
      <w:r>
        <w:rPr>
          <w:rFonts w:ascii="Times New Roman" w:eastAsia="Times New Roman" w:hAnsi="Times New Roman" w:cs="Times New Roman"/>
          <w:sz w:val="24"/>
          <w:szCs w:val="24"/>
        </w:rPr>
        <w:t xml:space="preserve">LAN) up to 50km. </w:t>
      </w:r>
    </w:p>
    <w:p w:rsidR="00902DF0" w:rsidRDefault="00000000">
      <w:pPr>
        <w:numPr>
          <w:ilvl w:val="0"/>
          <w:numId w:val="41"/>
        </w:numPr>
        <w:pBdr>
          <w:top w:val="none" w:sz="0" w:space="5" w:color="auto"/>
          <w:bottom w:val="none" w:sz="0" w:space="5" w:color="EEEEEE"/>
          <w:right w:val="none" w:sz="0" w:space="5" w:color="auto"/>
        </w:pBdr>
        <w:shd w:val="clear" w:color="auto" w:fill="FFFFFF"/>
        <w:spacing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Ownership is public and difficult to maintain.</w:t>
      </w:r>
    </w:p>
    <w:p w:rsidR="00902DF0" w:rsidRDefault="00000000">
      <w:pPr>
        <w:pStyle w:val="Heading4"/>
        <w:pBdr>
          <w:top w:val="none" w:sz="0" w:space="5" w:color="auto"/>
          <w:bottom w:val="none" w:sz="0" w:space="5" w:color="EEEEEE"/>
          <w:right w:val="none" w:sz="0" w:space="5" w:color="auto"/>
        </w:pBdr>
        <w:shd w:val="clear" w:color="auto" w:fill="FFFFFF"/>
        <w:spacing w:after="240"/>
        <w:rPr>
          <w:rFonts w:ascii="Times New Roman" w:eastAsia="Times New Roman" w:hAnsi="Times New Roman" w:cs="Times New Roman"/>
          <w:color w:val="000000"/>
          <w:u w:val="single"/>
        </w:rPr>
      </w:pPr>
      <w:bookmarkStart w:id="38" w:name="_4qaecxieqr5k" w:colFirst="0" w:colLast="0"/>
      <w:bookmarkEnd w:id="38"/>
      <w:r>
        <w:rPr>
          <w:rFonts w:ascii="Times New Roman" w:eastAsia="Times New Roman" w:hAnsi="Times New Roman" w:cs="Times New Roman"/>
          <w:color w:val="000000"/>
          <w:u w:val="single"/>
        </w:rPr>
        <w:t>Uses of Metropolitan Area Network</w:t>
      </w:r>
      <w:r>
        <w:rPr>
          <w:noProof/>
        </w:rPr>
        <w:drawing>
          <wp:anchor distT="114300" distB="114300" distL="114300" distR="114300" simplePos="0" relativeHeight="251666432" behindDoc="0" locked="0" layoutInCell="1" hidden="0" allowOverlap="1">
            <wp:simplePos x="0" y="0"/>
            <wp:positionH relativeFrom="column">
              <wp:posOffset>3661896</wp:posOffset>
            </wp:positionH>
            <wp:positionV relativeFrom="paragraph">
              <wp:posOffset>133350</wp:posOffset>
            </wp:positionV>
            <wp:extent cx="3138954" cy="1979724"/>
            <wp:effectExtent l="0" t="0" r="0" b="0"/>
            <wp:wrapSquare wrapText="bothSides" distT="114300" distB="11430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1746" t="4015" r="3174" b="3025"/>
                    <a:stretch>
                      <a:fillRect/>
                    </a:stretch>
                  </pic:blipFill>
                  <pic:spPr>
                    <a:xfrm>
                      <a:off x="0" y="0"/>
                      <a:ext cx="3138954" cy="1979724"/>
                    </a:xfrm>
                    <a:prstGeom prst="rect">
                      <a:avLst/>
                    </a:prstGeom>
                    <a:ln/>
                  </pic:spPr>
                </pic:pic>
              </a:graphicData>
            </a:graphic>
          </wp:anchor>
        </w:drawing>
      </w:r>
    </w:p>
    <w:p w:rsidR="00902DF0" w:rsidRDefault="00000000">
      <w:pPr>
        <w:numPr>
          <w:ilvl w:val="0"/>
          <w:numId w:val="9"/>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MAN is used in communication between the banks in a city.</w:t>
      </w:r>
    </w:p>
    <w:p w:rsidR="00902DF0" w:rsidRDefault="00000000">
      <w:pPr>
        <w:numPr>
          <w:ilvl w:val="0"/>
          <w:numId w:val="9"/>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used in an Airline Reservation.</w:t>
      </w:r>
    </w:p>
    <w:p w:rsidR="00902DF0" w:rsidRDefault="00000000">
      <w:pPr>
        <w:numPr>
          <w:ilvl w:val="0"/>
          <w:numId w:val="9"/>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used in a college within a city.</w:t>
      </w:r>
    </w:p>
    <w:p w:rsidR="00902DF0" w:rsidRDefault="00000000">
      <w:pPr>
        <w:numPr>
          <w:ilvl w:val="0"/>
          <w:numId w:val="9"/>
        </w:numPr>
        <w:pBdr>
          <w:top w:val="none" w:sz="0" w:space="5" w:color="auto"/>
          <w:bottom w:val="none" w:sz="0" w:space="5" w:color="EEEEEE"/>
          <w:right w:val="none" w:sz="0" w:space="5" w:color="auto"/>
        </w:pBdr>
        <w:shd w:val="clear" w:color="auto" w:fill="FFFFFF"/>
        <w:spacing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It can also be used for communication in the military.</w:t>
      </w:r>
    </w:p>
    <w:p w:rsidR="00902DF0" w:rsidRDefault="00902DF0">
      <w:pPr>
        <w:rPr>
          <w:rFonts w:ascii="Times New Roman" w:eastAsia="Times New Roman" w:hAnsi="Times New Roman" w:cs="Times New Roman"/>
        </w:rPr>
      </w:pPr>
    </w:p>
    <w:p w:rsidR="00902DF0"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 </w:t>
      </w:r>
    </w:p>
    <w:p w:rsidR="00902DF0" w:rsidRDefault="00000000">
      <w:pPr>
        <w:pStyle w:val="Heading2"/>
        <w:ind w:left="720"/>
        <w:rPr>
          <w:rFonts w:ascii="Times New Roman" w:eastAsia="Times New Roman" w:hAnsi="Times New Roman" w:cs="Times New Roman"/>
          <w:u w:val="single"/>
        </w:rPr>
      </w:pPr>
      <w:bookmarkStart w:id="39" w:name="_t600706zhx2f" w:colFirst="0" w:colLast="0"/>
      <w:bookmarkEnd w:id="39"/>
      <w:r>
        <w:rPr>
          <w:rFonts w:ascii="Times New Roman" w:eastAsia="Times New Roman" w:hAnsi="Times New Roman" w:cs="Times New Roman"/>
        </w:rPr>
        <w:t>4</w:t>
      </w:r>
      <w:r>
        <w:rPr>
          <w:rFonts w:ascii="Times New Roman" w:eastAsia="Times New Roman" w:hAnsi="Times New Roman" w:cs="Times New Roman"/>
          <w:u w:val="single"/>
        </w:rPr>
        <w:t xml:space="preserve">) </w:t>
      </w:r>
      <w:proofErr w:type="gramStart"/>
      <w:r>
        <w:rPr>
          <w:rFonts w:ascii="Times New Roman" w:eastAsia="Times New Roman" w:hAnsi="Times New Roman" w:cs="Times New Roman"/>
          <w:u w:val="single"/>
        </w:rPr>
        <w:t>WAN(</w:t>
      </w:r>
      <w:proofErr w:type="gramEnd"/>
      <w:r>
        <w:rPr>
          <w:rFonts w:ascii="Times New Roman" w:eastAsia="Times New Roman" w:hAnsi="Times New Roman" w:cs="Times New Roman"/>
          <w:u w:val="single"/>
        </w:rPr>
        <w:t>Wide Area Network)</w:t>
      </w:r>
    </w:p>
    <w:p w:rsidR="00902DF0" w:rsidRDefault="00000000">
      <w:pPr>
        <w:numPr>
          <w:ilvl w:val="0"/>
          <w:numId w:val="4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Wide Area Network is a network that extends over a large geographical area such as states or countries.</w:t>
      </w:r>
    </w:p>
    <w:p w:rsidR="00902DF0" w:rsidRDefault="00000000">
      <w:pPr>
        <w:numPr>
          <w:ilvl w:val="0"/>
          <w:numId w:val="4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Wide Area Network is quite a bigger network than the LAN.</w:t>
      </w:r>
    </w:p>
    <w:p w:rsidR="00902DF0" w:rsidRDefault="00000000">
      <w:pPr>
        <w:numPr>
          <w:ilvl w:val="0"/>
          <w:numId w:val="4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Wide Area Network is not limited to a single location, but it spans a large geographical area through a telephone line, fiber optic cable, or satellite links.</w:t>
      </w:r>
    </w:p>
    <w:p w:rsidR="00902DF0" w:rsidRDefault="00000000">
      <w:pPr>
        <w:numPr>
          <w:ilvl w:val="0"/>
          <w:numId w:val="4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internet is one of the biggest WANs in the world.</w:t>
      </w:r>
    </w:p>
    <w:p w:rsidR="00902DF0" w:rsidRDefault="00000000">
      <w:pPr>
        <w:numPr>
          <w:ilvl w:val="0"/>
          <w:numId w:val="40"/>
        </w:numPr>
        <w:pBdr>
          <w:top w:val="none" w:sz="0" w:space="5" w:color="auto"/>
          <w:bottom w:val="none" w:sz="0" w:space="5" w:color="EEEEEE"/>
          <w:right w:val="none" w:sz="0" w:space="5" w:color="auto"/>
        </w:pBdr>
        <w:shd w:val="clear" w:color="auto" w:fill="FFFFFF"/>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 Wide Area Network is widely used in the fields of Business, government, and education.</w:t>
      </w:r>
    </w:p>
    <w:p w:rsidR="00902DF0" w:rsidRDefault="00000000">
      <w:pPr>
        <w:numPr>
          <w:ilvl w:val="0"/>
          <w:numId w:val="40"/>
        </w:numPr>
        <w:pBdr>
          <w:top w:val="none" w:sz="0" w:space="5" w:color="auto"/>
          <w:bottom w:val="none" w:sz="0" w:space="5" w:color="EEEEEE"/>
          <w:right w:val="none" w:sz="0" w:space="5" w:color="auto"/>
        </w:pBdr>
        <w:shd w:val="clear" w:color="auto" w:fill="FFFFFF"/>
        <w:spacing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Ownership is private or public and difficult to maintain than LAN and MAN.</w:t>
      </w:r>
    </w:p>
    <w:p w:rsidR="00902DF0" w:rsidRDefault="00000000">
      <w:pPr>
        <w:pStyle w:val="Heading3"/>
        <w:rPr>
          <w:rFonts w:ascii="Times New Roman" w:eastAsia="Times New Roman" w:hAnsi="Times New Roman" w:cs="Times New Roman"/>
          <w:color w:val="000000"/>
          <w:u w:val="single"/>
        </w:rPr>
      </w:pPr>
      <w:bookmarkStart w:id="40" w:name="_3vw6vdpctqxx" w:colFirst="0" w:colLast="0"/>
      <w:bookmarkEnd w:id="40"/>
      <w:r>
        <w:rPr>
          <w:rFonts w:ascii="Times New Roman" w:eastAsia="Times New Roman" w:hAnsi="Times New Roman" w:cs="Times New Roman"/>
          <w:color w:val="000000"/>
          <w:u w:val="single"/>
        </w:rPr>
        <w:lastRenderedPageBreak/>
        <w:t>Examples of Wide Area Network</w:t>
      </w:r>
      <w:r>
        <w:rPr>
          <w:noProof/>
        </w:rPr>
        <w:drawing>
          <wp:anchor distT="114300" distB="114300" distL="114300" distR="114300" simplePos="0" relativeHeight="251667456" behindDoc="0" locked="0" layoutInCell="1" hidden="0" allowOverlap="1">
            <wp:simplePos x="0" y="0"/>
            <wp:positionH relativeFrom="column">
              <wp:posOffset>-723899</wp:posOffset>
            </wp:positionH>
            <wp:positionV relativeFrom="paragraph">
              <wp:posOffset>388108</wp:posOffset>
            </wp:positionV>
            <wp:extent cx="2781028" cy="2512515"/>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16349" r="14603"/>
                    <a:stretch>
                      <a:fillRect/>
                    </a:stretch>
                  </pic:blipFill>
                  <pic:spPr>
                    <a:xfrm>
                      <a:off x="0" y="0"/>
                      <a:ext cx="2781028" cy="2512515"/>
                    </a:xfrm>
                    <a:prstGeom prst="rect">
                      <a:avLst/>
                    </a:prstGeom>
                    <a:ln/>
                  </pic:spPr>
                </pic:pic>
              </a:graphicData>
            </a:graphic>
          </wp:anchor>
        </w:drawing>
      </w:r>
    </w:p>
    <w:p w:rsidR="00902DF0" w:rsidRDefault="00902DF0">
      <w:pPr>
        <w:rPr>
          <w:rFonts w:ascii="Times New Roman" w:eastAsia="Times New Roman" w:hAnsi="Times New Roman" w:cs="Times New Roman"/>
        </w:rPr>
      </w:pPr>
    </w:p>
    <w:p w:rsidR="00902DF0" w:rsidRDefault="00000000">
      <w:pPr>
        <w:numPr>
          <w:ilvl w:val="0"/>
          <w:numId w:val="38"/>
        </w:numPr>
        <w:pBdr>
          <w:top w:val="none" w:sz="0" w:space="5" w:color="auto"/>
          <w:bottom w:val="none" w:sz="0" w:space="5" w:color="EEEEEE"/>
          <w:right w:val="none" w:sz="0" w:space="5" w:color="auto"/>
        </w:pBdr>
        <w:shd w:val="clear" w:color="auto" w:fill="FFFFFF"/>
        <w:rPr>
          <w:rFonts w:ascii="Montserrat" w:eastAsia="Montserrat" w:hAnsi="Montserrat" w:cs="Montserrat"/>
          <w:color w:val="000000"/>
        </w:rPr>
      </w:pPr>
      <w:r>
        <w:rPr>
          <w:rFonts w:ascii="Times New Roman" w:eastAsia="Times New Roman" w:hAnsi="Times New Roman" w:cs="Times New Roman"/>
          <w:b/>
          <w:sz w:val="24"/>
          <w:szCs w:val="24"/>
        </w:rPr>
        <w:t>Mobile Broadband:</w:t>
      </w:r>
      <w:r>
        <w:rPr>
          <w:rFonts w:ascii="Times New Roman" w:eastAsia="Times New Roman" w:hAnsi="Times New Roman" w:cs="Times New Roman"/>
          <w:sz w:val="24"/>
          <w:szCs w:val="24"/>
        </w:rPr>
        <w:t xml:space="preserve"> A 4G network is widely used across a region or country.</w:t>
      </w:r>
    </w:p>
    <w:p w:rsidR="00902DF0" w:rsidRDefault="00000000">
      <w:pPr>
        <w:numPr>
          <w:ilvl w:val="0"/>
          <w:numId w:val="38"/>
        </w:numPr>
        <w:pBdr>
          <w:top w:val="none" w:sz="0" w:space="5" w:color="auto"/>
          <w:bottom w:val="none" w:sz="0" w:space="5" w:color="EEEEEE"/>
          <w:right w:val="none" w:sz="0" w:space="5" w:color="auto"/>
        </w:pBdr>
        <w:shd w:val="clear" w:color="auto" w:fill="FFFFFF"/>
        <w:rPr>
          <w:color w:val="000000"/>
        </w:rPr>
      </w:pPr>
      <w:r>
        <w:rPr>
          <w:rFonts w:ascii="Times New Roman" w:eastAsia="Times New Roman" w:hAnsi="Times New Roman" w:cs="Times New Roman"/>
          <w:b/>
          <w:sz w:val="24"/>
          <w:szCs w:val="24"/>
        </w:rPr>
        <w:t xml:space="preserve">Last mile: </w:t>
      </w:r>
      <w:r>
        <w:rPr>
          <w:rFonts w:ascii="Times New Roman" w:eastAsia="Times New Roman" w:hAnsi="Times New Roman" w:cs="Times New Roman"/>
          <w:sz w:val="24"/>
          <w:szCs w:val="24"/>
        </w:rPr>
        <w:t>A telecom company is used to provide internet services to customers in hundreds of cities by connecting their homes with fiber.</w:t>
      </w:r>
    </w:p>
    <w:p w:rsidR="00902DF0" w:rsidRDefault="00000000">
      <w:pPr>
        <w:numPr>
          <w:ilvl w:val="0"/>
          <w:numId w:val="38"/>
        </w:numPr>
        <w:pBdr>
          <w:top w:val="none" w:sz="0" w:space="5" w:color="auto"/>
          <w:bottom w:val="none" w:sz="0" w:space="5" w:color="EEEEEE"/>
          <w:right w:val="none" w:sz="0" w:space="5" w:color="auto"/>
        </w:pBdr>
        <w:shd w:val="clear" w:color="auto" w:fill="FFFFFF"/>
        <w:spacing w:after="240"/>
        <w:rPr>
          <w:color w:val="000000"/>
        </w:rPr>
      </w:pPr>
      <w:r>
        <w:rPr>
          <w:rFonts w:ascii="Times New Roman" w:eastAsia="Times New Roman" w:hAnsi="Times New Roman" w:cs="Times New Roman"/>
          <w:b/>
          <w:sz w:val="24"/>
          <w:szCs w:val="24"/>
        </w:rPr>
        <w:t>Private network:</w:t>
      </w:r>
      <w:r>
        <w:rPr>
          <w:rFonts w:ascii="Times New Roman" w:eastAsia="Times New Roman" w:hAnsi="Times New Roman" w:cs="Times New Roman"/>
          <w:sz w:val="24"/>
          <w:szCs w:val="24"/>
        </w:rPr>
        <w:t xml:space="preserve"> A bank provides a private network that connects the 44 offices. This network is made by using the telephone leased line provided by the telecom company.</w:t>
      </w:r>
    </w:p>
    <w:p w:rsidR="00902DF0" w:rsidRDefault="00902DF0">
      <w:pPr>
        <w:pBdr>
          <w:top w:val="none" w:sz="0" w:space="5" w:color="auto"/>
          <w:bottom w:val="none" w:sz="0" w:space="5" w:color="EEEEEE"/>
          <w:right w:val="none" w:sz="0" w:space="5" w:color="auto"/>
        </w:pBdr>
        <w:shd w:val="clear" w:color="auto" w:fill="FFFFFF"/>
        <w:spacing w:after="240"/>
        <w:rPr>
          <w:rFonts w:ascii="Times New Roman" w:eastAsia="Times New Roman" w:hAnsi="Times New Roman" w:cs="Times New Roman"/>
          <w:sz w:val="24"/>
          <w:szCs w:val="24"/>
        </w:rPr>
      </w:pPr>
    </w:p>
    <w:p w:rsidR="00902DF0" w:rsidRDefault="00000000">
      <w:pPr>
        <w:pStyle w:val="Heading2"/>
        <w:pBdr>
          <w:top w:val="none" w:sz="0" w:space="5" w:color="auto"/>
          <w:bottom w:val="none" w:sz="0" w:space="5" w:color="EEEEEE"/>
          <w:right w:val="none" w:sz="0" w:space="5" w:color="auto"/>
        </w:pBdr>
        <w:shd w:val="clear" w:color="auto" w:fill="FFFFFF"/>
        <w:spacing w:after="240"/>
        <w:rPr>
          <w:rFonts w:ascii="Times New Roman" w:eastAsia="Times New Roman" w:hAnsi="Times New Roman" w:cs="Times New Roman"/>
          <w:u w:val="single"/>
        </w:rPr>
      </w:pPr>
      <w:bookmarkStart w:id="41" w:name="_7r9x2pjbo1gn" w:colFirst="0" w:colLast="0"/>
      <w:bookmarkEnd w:id="41"/>
      <w:r>
        <w:rPr>
          <w:rFonts w:ascii="Times New Roman" w:eastAsia="Times New Roman" w:hAnsi="Times New Roman" w:cs="Times New Roman"/>
        </w:rPr>
        <w:t xml:space="preserve">5) </w:t>
      </w:r>
      <w:r>
        <w:rPr>
          <w:rFonts w:ascii="Times New Roman" w:eastAsia="Times New Roman" w:hAnsi="Times New Roman" w:cs="Times New Roman"/>
          <w:u w:val="single"/>
        </w:rPr>
        <w:t>Global Area Network (GAN)</w:t>
      </w:r>
    </w:p>
    <w:p w:rsidR="00902DF0" w:rsidRDefault="00000000">
      <w:pPr>
        <w:numPr>
          <w:ilvl w:val="0"/>
          <w:numId w:val="39"/>
        </w:numPr>
        <w:ind w:left="1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global area network (GAN) refers to a network composed of different interconnected networks that cover an unlimited geographical area. The term is loosely synonymous with the Internet, which is considered a global area network.</w:t>
      </w:r>
    </w:p>
    <w:p w:rsidR="00902DF0" w:rsidRDefault="00902DF0">
      <w:pPr>
        <w:ind w:left="180" w:hanging="360"/>
        <w:rPr>
          <w:rFonts w:ascii="Times New Roman" w:eastAsia="Times New Roman" w:hAnsi="Times New Roman" w:cs="Times New Roman"/>
          <w:sz w:val="24"/>
          <w:szCs w:val="24"/>
          <w:highlight w:val="white"/>
        </w:rPr>
      </w:pPr>
    </w:p>
    <w:p w:rsidR="00902DF0" w:rsidRDefault="00000000">
      <w:pPr>
        <w:numPr>
          <w:ilvl w:val="0"/>
          <w:numId w:val="39"/>
        </w:numPr>
        <w:shd w:val="clear" w:color="auto" w:fill="FFFFFF"/>
        <w:spacing w:after="300" w:line="332" w:lineRule="auto"/>
        <w:ind w:left="1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Unlike local area networks (LAN) and wide area networks (WAN), GANs cover a large geographical area. Because a GAN is used to support mobile communication across several wireless LANs, the key challenge for any GAN is transferring user communications from one local coverage area to the next.</w:t>
      </w:r>
    </w:p>
    <w:p w:rsidR="00902DF0" w:rsidRDefault="00902DF0">
      <w:pPr>
        <w:rPr>
          <w:rFonts w:ascii="Times New Roman" w:eastAsia="Times New Roman" w:hAnsi="Times New Roman" w:cs="Times New Roman"/>
          <w:sz w:val="24"/>
          <w:szCs w:val="24"/>
          <w:highlight w:val="white"/>
        </w:rPr>
      </w:pPr>
    </w:p>
    <w:p w:rsidR="00902DF0" w:rsidRDefault="00902DF0">
      <w:pPr>
        <w:rPr>
          <w:rFonts w:ascii="Times New Roman" w:eastAsia="Times New Roman" w:hAnsi="Times New Roman" w:cs="Times New Roman"/>
        </w:rPr>
      </w:pPr>
    </w:p>
    <w:p w:rsidR="00902DF0" w:rsidRDefault="00000000">
      <w:pPr>
        <w:pStyle w:val="Heading1"/>
        <w:rPr>
          <w:rFonts w:ascii="Times New Roman" w:eastAsia="Times New Roman" w:hAnsi="Times New Roman" w:cs="Times New Roman"/>
          <w:u w:val="single"/>
        </w:rPr>
      </w:pPr>
      <w:bookmarkStart w:id="42" w:name="_wh8qb2gsbqt9" w:colFirst="0" w:colLast="0"/>
      <w:bookmarkEnd w:id="42"/>
      <w:r>
        <w:rPr>
          <w:rFonts w:ascii="Times New Roman" w:eastAsia="Times New Roman" w:hAnsi="Times New Roman" w:cs="Times New Roman"/>
          <w:u w:val="single"/>
        </w:rPr>
        <w:t xml:space="preserve">Transmission Medium </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transmission medium is a physical path between the transmitter and the receiver i.e. it is the channel through which data is sent from one place to another. </w:t>
      </w:r>
    </w:p>
    <w:p w:rsidR="00902DF0" w:rsidRDefault="00000000">
      <w:pPr>
        <w:pStyle w:val="Heading2"/>
        <w:rPr>
          <w:rFonts w:ascii="Times New Roman" w:eastAsia="Times New Roman" w:hAnsi="Times New Roman" w:cs="Times New Roman"/>
          <w:u w:val="single"/>
        </w:rPr>
      </w:pPr>
      <w:bookmarkStart w:id="43" w:name="_s3sfr6pfmph3" w:colFirst="0" w:colLast="0"/>
      <w:bookmarkEnd w:id="43"/>
      <w:r>
        <w:rPr>
          <w:rFonts w:ascii="Times New Roman" w:eastAsia="Times New Roman" w:hAnsi="Times New Roman" w:cs="Times New Roman"/>
          <w:u w:val="single"/>
        </w:rPr>
        <w:lastRenderedPageBreak/>
        <w:t>Transmission mediums are classified into the following types.</w:t>
      </w:r>
    </w:p>
    <w:p w:rsidR="00902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105525" cy="235491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6105525" cy="2354917"/>
                    </a:xfrm>
                    <a:prstGeom prst="rect">
                      <a:avLst/>
                    </a:prstGeom>
                    <a:ln/>
                  </pic:spPr>
                </pic:pic>
              </a:graphicData>
            </a:graphic>
          </wp:inline>
        </w:drawing>
      </w:r>
    </w:p>
    <w:p w:rsidR="00902DF0" w:rsidRDefault="00000000">
      <w:pPr>
        <w:pStyle w:val="Heading3"/>
        <w:numPr>
          <w:ilvl w:val="0"/>
          <w:numId w:val="31"/>
        </w:numPr>
        <w:ind w:left="-90"/>
        <w:rPr>
          <w:rFonts w:ascii="Times New Roman" w:eastAsia="Times New Roman" w:hAnsi="Times New Roman" w:cs="Times New Roman"/>
          <w:b/>
          <w:color w:val="000000"/>
        </w:rPr>
      </w:pPr>
      <w:bookmarkStart w:id="44" w:name="_f5whkikrpi97" w:colFirst="0" w:colLast="0"/>
      <w:bookmarkEnd w:id="44"/>
      <w:r>
        <w:rPr>
          <w:rFonts w:ascii="Times New Roman" w:eastAsia="Times New Roman" w:hAnsi="Times New Roman" w:cs="Times New Roman"/>
          <w:b/>
          <w:color w:val="000000"/>
          <w:u w:val="single"/>
        </w:rPr>
        <w:t>Guided Media</w:t>
      </w:r>
    </w:p>
    <w:p w:rsidR="00902DF0" w:rsidRDefault="00000000">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Guided Media is also referred to as wired or bounded transmission media. Signals being transmitted are directed and confined in a narrow pathway by using physical links.</w:t>
      </w:r>
    </w:p>
    <w:p w:rsidR="00902DF0" w:rsidRDefault="00000000">
      <w:pPr>
        <w:ind w:left="27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Features of Guided Media:</w:t>
      </w:r>
    </w:p>
    <w:p w:rsidR="00902DF0" w:rsidRDefault="00000000">
      <w:pPr>
        <w:numPr>
          <w:ilvl w:val="0"/>
          <w:numId w:val="12"/>
        </w:numPr>
        <w:ind w:left="27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Speed </w:t>
      </w:r>
    </w:p>
    <w:p w:rsidR="00902DF0" w:rsidRDefault="00000000">
      <w:pPr>
        <w:numPr>
          <w:ilvl w:val="0"/>
          <w:numId w:val="12"/>
        </w:numPr>
        <w:ind w:left="27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Secure</w:t>
      </w:r>
    </w:p>
    <w:p w:rsidR="00902DF0" w:rsidRDefault="00000000">
      <w:pPr>
        <w:numPr>
          <w:ilvl w:val="0"/>
          <w:numId w:val="12"/>
        </w:numPr>
        <w:ind w:left="27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comparatively shorter distances.</w:t>
      </w:r>
    </w:p>
    <w:p w:rsidR="00902DF0" w:rsidRDefault="00000000">
      <w:pPr>
        <w:pStyle w:val="Heading4"/>
        <w:rPr>
          <w:rFonts w:ascii="Times New Roman" w:eastAsia="Times New Roman" w:hAnsi="Times New Roman" w:cs="Times New Roman"/>
          <w:color w:val="000000"/>
          <w:u w:val="single"/>
        </w:rPr>
      </w:pPr>
      <w:bookmarkStart w:id="45" w:name="_5wh4ejodrpf1" w:colFirst="0" w:colLast="0"/>
      <w:bookmarkEnd w:id="45"/>
      <w:r>
        <w:rPr>
          <w:rFonts w:ascii="Times New Roman" w:eastAsia="Times New Roman" w:hAnsi="Times New Roman" w:cs="Times New Roman"/>
          <w:color w:val="000000"/>
          <w:u w:val="single"/>
        </w:rPr>
        <w:t>There are three major types of Guided Media.</w:t>
      </w:r>
    </w:p>
    <w:p w:rsidR="00902DF0" w:rsidRDefault="00000000">
      <w:pPr>
        <w:numPr>
          <w:ilvl w:val="0"/>
          <w:numId w:val="15"/>
        </w:numPr>
      </w:pPr>
      <w:r>
        <w:rPr>
          <w:rFonts w:ascii="Times New Roman" w:eastAsia="Times New Roman" w:hAnsi="Times New Roman" w:cs="Times New Roman"/>
          <w:b/>
          <w:sz w:val="24"/>
          <w:szCs w:val="24"/>
          <w:u w:val="single"/>
        </w:rPr>
        <w:t xml:space="preserve">Twisted Pair </w:t>
      </w:r>
      <w:proofErr w:type="gramStart"/>
      <w:r>
        <w:rPr>
          <w:rFonts w:ascii="Times New Roman" w:eastAsia="Times New Roman" w:hAnsi="Times New Roman" w:cs="Times New Roman"/>
          <w:b/>
          <w:sz w:val="24"/>
          <w:szCs w:val="24"/>
          <w:u w:val="single"/>
        </w:rPr>
        <w:t>Cable:-</w:t>
      </w:r>
      <w:proofErr w:type="gramEnd"/>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It consists of 2 separately insulated conductor wires wound about each other. Generally, several such pairs are bundled together in a protective sheath.</w:t>
      </w:r>
    </w:p>
    <w:p w:rsidR="00902DF0" w:rsidRDefault="00000000">
      <w:pPr>
        <w:ind w:left="720"/>
        <w:rPr>
          <w:rFonts w:ascii="Times New Roman" w:eastAsia="Times New Roman" w:hAnsi="Times New Roman" w:cs="Times New Roman"/>
          <w:sz w:val="28"/>
          <w:szCs w:val="28"/>
          <w:highlight w:val="white"/>
        </w:rPr>
      </w:pPr>
      <w:r>
        <w:rPr>
          <w:noProof/>
        </w:rPr>
        <w:drawing>
          <wp:anchor distT="114300" distB="114300" distL="114300" distR="114300" simplePos="0" relativeHeight="251668480" behindDoc="0" locked="0" layoutInCell="1" hidden="0" allowOverlap="1">
            <wp:simplePos x="0" y="0"/>
            <wp:positionH relativeFrom="column">
              <wp:posOffset>4800600</wp:posOffset>
            </wp:positionH>
            <wp:positionV relativeFrom="paragraph">
              <wp:posOffset>209550</wp:posOffset>
            </wp:positionV>
            <wp:extent cx="1042988" cy="719029"/>
            <wp:effectExtent l="0" t="0" r="0" b="0"/>
            <wp:wrapSquare wrapText="bothSides" distT="114300" distB="11430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042988" cy="719029"/>
                    </a:xfrm>
                    <a:prstGeom prst="rect">
                      <a:avLst/>
                    </a:prstGeom>
                    <a:ln/>
                  </pic:spPr>
                </pic:pic>
              </a:graphicData>
            </a:graphic>
          </wp:anchor>
        </w:drawing>
      </w:r>
    </w:p>
    <w:p w:rsidR="00902DF0" w:rsidRDefault="00000000">
      <w:pPr>
        <w:ind w:left="720"/>
        <w:rPr>
          <w:rFonts w:ascii="Times New Roman" w:eastAsia="Times New Roman" w:hAnsi="Times New Roman" w:cs="Times New Roman"/>
          <w:sz w:val="28"/>
          <w:szCs w:val="28"/>
          <w:highlight w:val="white"/>
          <w:u w:val="single"/>
        </w:rPr>
      </w:pPr>
      <w:r>
        <w:rPr>
          <w:rFonts w:ascii="Times New Roman" w:eastAsia="Times New Roman" w:hAnsi="Times New Roman" w:cs="Times New Roman"/>
          <w:sz w:val="28"/>
          <w:szCs w:val="28"/>
          <w:highlight w:val="white"/>
          <w:u w:val="single"/>
        </w:rPr>
        <w:t>Two Types of Twisted Pair Cable:</w:t>
      </w:r>
    </w:p>
    <w:p w:rsidR="00902DF0" w:rsidRDefault="00000000">
      <w:pPr>
        <w:numPr>
          <w:ilvl w:val="0"/>
          <w:numId w:val="5"/>
        </w:numPr>
        <w:ind w:left="0"/>
        <w:rPr>
          <w:rFonts w:ascii="Nunito" w:eastAsia="Nunito" w:hAnsi="Nunito" w:cs="Nunito"/>
          <w:sz w:val="24"/>
          <w:szCs w:val="24"/>
          <w:highlight w:val="white"/>
        </w:rPr>
      </w:pPr>
      <w:r>
        <w:rPr>
          <w:rFonts w:ascii="Times New Roman" w:eastAsia="Times New Roman" w:hAnsi="Times New Roman" w:cs="Times New Roman"/>
          <w:b/>
          <w:sz w:val="24"/>
          <w:szCs w:val="24"/>
          <w:highlight w:val="white"/>
        </w:rPr>
        <w:t xml:space="preserve">Unshielded Twisted </w:t>
      </w:r>
      <w:proofErr w:type="gramStart"/>
      <w:r>
        <w:rPr>
          <w:rFonts w:ascii="Times New Roman" w:eastAsia="Times New Roman" w:hAnsi="Times New Roman" w:cs="Times New Roman"/>
          <w:b/>
          <w:sz w:val="24"/>
          <w:szCs w:val="24"/>
          <w:highlight w:val="white"/>
        </w:rPr>
        <w:t>Pair(</w:t>
      </w:r>
      <w:proofErr w:type="gramEnd"/>
      <w:r>
        <w:rPr>
          <w:rFonts w:ascii="Times New Roman" w:eastAsia="Times New Roman" w:hAnsi="Times New Roman" w:cs="Times New Roman"/>
          <w:b/>
          <w:sz w:val="24"/>
          <w:szCs w:val="24"/>
          <w:highlight w:val="white"/>
        </w:rPr>
        <w:t xml:space="preserve">UTP): </w:t>
      </w:r>
      <w:r>
        <w:rPr>
          <w:rFonts w:ascii="Times New Roman" w:eastAsia="Times New Roman" w:hAnsi="Times New Roman" w:cs="Times New Roman"/>
          <w:sz w:val="24"/>
          <w:szCs w:val="24"/>
          <w:highlight w:val="white"/>
        </w:rPr>
        <w:t>UTP consists of two insulated copper wires twisted around one another. It is used for telephonic applications.</w:t>
      </w:r>
    </w:p>
    <w:p w:rsidR="00902DF0" w:rsidRDefault="00000000">
      <w:pPr>
        <w:numPr>
          <w:ilvl w:val="0"/>
          <w:numId w:val="5"/>
        </w:numPr>
        <w:ind w:left="0"/>
        <w:rPr>
          <w:rFonts w:ascii="Nunito" w:eastAsia="Nunito" w:hAnsi="Nunito" w:cs="Nunito"/>
          <w:sz w:val="24"/>
          <w:szCs w:val="24"/>
          <w:highlight w:val="white"/>
        </w:rPr>
      </w:pPr>
      <w:r>
        <w:rPr>
          <w:rFonts w:ascii="Times New Roman" w:eastAsia="Times New Roman" w:hAnsi="Times New Roman" w:cs="Times New Roman"/>
          <w:b/>
          <w:sz w:val="24"/>
          <w:szCs w:val="24"/>
          <w:highlight w:val="white"/>
        </w:rPr>
        <w:t xml:space="preserve">Shielded Twisted </w:t>
      </w:r>
      <w:proofErr w:type="gramStart"/>
      <w:r>
        <w:rPr>
          <w:rFonts w:ascii="Times New Roman" w:eastAsia="Times New Roman" w:hAnsi="Times New Roman" w:cs="Times New Roman"/>
          <w:b/>
          <w:sz w:val="24"/>
          <w:szCs w:val="24"/>
          <w:highlight w:val="white"/>
        </w:rPr>
        <w:t>Pair(</w:t>
      </w:r>
      <w:proofErr w:type="gramEnd"/>
      <w:r>
        <w:rPr>
          <w:rFonts w:ascii="Times New Roman" w:eastAsia="Times New Roman" w:hAnsi="Times New Roman" w:cs="Times New Roman"/>
          <w:b/>
          <w:sz w:val="24"/>
          <w:szCs w:val="24"/>
          <w:highlight w:val="white"/>
        </w:rPr>
        <w:t xml:space="preserve">STP): </w:t>
      </w:r>
      <w:r>
        <w:rPr>
          <w:rFonts w:ascii="Times New Roman" w:eastAsia="Times New Roman" w:hAnsi="Times New Roman" w:cs="Times New Roman"/>
          <w:sz w:val="24"/>
          <w:szCs w:val="24"/>
          <w:highlight w:val="white"/>
        </w:rPr>
        <w:t>This type of cable consists of a special jacket (a copper braid covering or a foil shield) to block external interference. It is used in fast-data-rate Ethernet and voice and data channels of telephone lines.</w:t>
      </w:r>
      <w:r>
        <w:rPr>
          <w:noProof/>
        </w:rPr>
        <w:drawing>
          <wp:anchor distT="114300" distB="114300" distL="114300" distR="114300" simplePos="0" relativeHeight="251669504" behindDoc="0" locked="0" layoutInCell="1" hidden="0" allowOverlap="1">
            <wp:simplePos x="0" y="0"/>
            <wp:positionH relativeFrom="column">
              <wp:posOffset>4505325</wp:posOffset>
            </wp:positionH>
            <wp:positionV relativeFrom="paragraph">
              <wp:posOffset>200025</wp:posOffset>
            </wp:positionV>
            <wp:extent cx="1723526" cy="767508"/>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723526" cy="767508"/>
                    </a:xfrm>
                    <a:prstGeom prst="rect">
                      <a:avLst/>
                    </a:prstGeom>
                    <a:ln/>
                  </pic:spPr>
                </pic:pic>
              </a:graphicData>
            </a:graphic>
          </wp:anchor>
        </w:drawing>
      </w:r>
    </w:p>
    <w:p w:rsidR="00902DF0" w:rsidRDefault="00902DF0">
      <w:pPr>
        <w:ind w:left="1440"/>
        <w:rPr>
          <w:rFonts w:ascii="Times New Roman" w:eastAsia="Times New Roman" w:hAnsi="Times New Roman" w:cs="Times New Roman"/>
          <w:sz w:val="28"/>
          <w:szCs w:val="28"/>
          <w:highlight w:val="white"/>
        </w:rPr>
      </w:pP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2) Coaxial </w:t>
      </w:r>
      <w:proofErr w:type="gramStart"/>
      <w:r>
        <w:rPr>
          <w:rFonts w:ascii="Times New Roman" w:eastAsia="Times New Roman" w:hAnsi="Times New Roman" w:cs="Times New Roman"/>
          <w:b/>
          <w:sz w:val="24"/>
          <w:szCs w:val="24"/>
          <w:highlight w:val="white"/>
          <w:u w:val="single"/>
        </w:rPr>
        <w:t>Cable:-</w:t>
      </w:r>
      <w:proofErr w:type="gramEnd"/>
      <w:r>
        <w:rPr>
          <w:rFonts w:ascii="Times New Roman" w:eastAsia="Times New Roman" w:hAnsi="Times New Roman" w:cs="Times New Roman"/>
          <w:sz w:val="24"/>
          <w:szCs w:val="24"/>
          <w:highlight w:val="white"/>
        </w:rPr>
        <w:t xml:space="preserve"> It has an outer plastic covering containing an insulation layer made of PVC or Teflon and 2 parallel conductors each having a separate insulated protection cover. The coaxial cable transmits information in two modes: Baseband </w:t>
      </w:r>
      <w:proofErr w:type="gramStart"/>
      <w:r>
        <w:rPr>
          <w:rFonts w:ascii="Times New Roman" w:eastAsia="Times New Roman" w:hAnsi="Times New Roman" w:cs="Times New Roman"/>
          <w:sz w:val="24"/>
          <w:szCs w:val="24"/>
          <w:highlight w:val="white"/>
        </w:rPr>
        <w:t>mode(</w:t>
      </w:r>
      <w:proofErr w:type="gramEnd"/>
      <w:r>
        <w:rPr>
          <w:rFonts w:ascii="Times New Roman" w:eastAsia="Times New Roman" w:hAnsi="Times New Roman" w:cs="Times New Roman"/>
          <w:sz w:val="24"/>
          <w:szCs w:val="24"/>
          <w:highlight w:val="white"/>
        </w:rPr>
        <w:t>dedicated cable bandwidth) and Broadband mode(cable bandwidth is split into separate ranges). Cable TVs and analog television networks widely use Coaxial cables.</w:t>
      </w:r>
    </w:p>
    <w:p w:rsidR="00902DF0"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extent cx="2938463" cy="1528001"/>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938463" cy="1528001"/>
                    </a:xfrm>
                    <a:prstGeom prst="rect">
                      <a:avLst/>
                    </a:prstGeom>
                    <a:ln/>
                  </pic:spPr>
                </pic:pic>
              </a:graphicData>
            </a:graphic>
          </wp:inline>
        </w:drawing>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3) Optical Fiber Cable: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 xml:space="preserve">Optical </w:t>
      </w:r>
      <w:proofErr w:type="spellStart"/>
      <w:r>
        <w:rPr>
          <w:rFonts w:ascii="Times New Roman" w:eastAsia="Times New Roman" w:hAnsi="Times New Roman" w:cs="Times New Roman"/>
          <w:sz w:val="24"/>
          <w:szCs w:val="24"/>
          <w:highlight w:val="white"/>
        </w:rPr>
        <w:t>Fibre</w:t>
      </w:r>
      <w:proofErr w:type="spellEnd"/>
      <w:r>
        <w:rPr>
          <w:rFonts w:ascii="Times New Roman" w:eastAsia="Times New Roman" w:hAnsi="Times New Roman" w:cs="Times New Roman"/>
          <w:sz w:val="24"/>
          <w:szCs w:val="24"/>
          <w:highlight w:val="white"/>
        </w:rPr>
        <w:t xml:space="preserve"> Cable uses the concept of refraction of light through a core made up of glass or plastic. The core is surrounded by a less dense glass or plastic covering called the cladding. It is used for the transmission of large volumes of data. </w:t>
      </w:r>
    </w:p>
    <w:p w:rsidR="00902DF0" w:rsidRDefault="00000000">
      <w:pPr>
        <w:numPr>
          <w:ilvl w:val="0"/>
          <w:numId w:val="1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Cable can be unidirectional or bidirectional. </w:t>
      </w:r>
      <w:r>
        <w:rPr>
          <w:noProof/>
        </w:rPr>
        <w:drawing>
          <wp:anchor distT="114300" distB="114300" distL="114300" distR="114300" simplePos="0" relativeHeight="251670528" behindDoc="0" locked="0" layoutInCell="1" hidden="0" allowOverlap="1">
            <wp:simplePos x="0" y="0"/>
            <wp:positionH relativeFrom="column">
              <wp:posOffset>4505325</wp:posOffset>
            </wp:positionH>
            <wp:positionV relativeFrom="paragraph">
              <wp:posOffset>364622</wp:posOffset>
            </wp:positionV>
            <wp:extent cx="1985963" cy="1297496"/>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1985963" cy="1297496"/>
                    </a:xfrm>
                    <a:prstGeom prst="rect">
                      <a:avLst/>
                    </a:prstGeom>
                    <a:ln/>
                  </pic:spPr>
                </pic:pic>
              </a:graphicData>
            </a:graphic>
          </wp:anchor>
        </w:drawing>
      </w:r>
    </w:p>
    <w:p w:rsidR="00902DF0" w:rsidRDefault="00902DF0">
      <w:pPr>
        <w:ind w:left="720"/>
        <w:rPr>
          <w:rFonts w:ascii="Times New Roman" w:eastAsia="Times New Roman" w:hAnsi="Times New Roman" w:cs="Times New Roman"/>
          <w:highlight w:val="white"/>
        </w:rPr>
      </w:pPr>
    </w:p>
    <w:p w:rsidR="00902DF0" w:rsidRDefault="00000000">
      <w:pP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Advantages of </w:t>
      </w:r>
      <w:proofErr w:type="spellStart"/>
      <w:r>
        <w:rPr>
          <w:rFonts w:ascii="Times New Roman" w:eastAsia="Times New Roman" w:hAnsi="Times New Roman" w:cs="Times New Roman"/>
          <w:b/>
          <w:sz w:val="24"/>
          <w:szCs w:val="24"/>
          <w:highlight w:val="white"/>
          <w:u w:val="single"/>
        </w:rPr>
        <w:t>Fibre</w:t>
      </w:r>
      <w:proofErr w:type="spellEnd"/>
      <w:r>
        <w:rPr>
          <w:rFonts w:ascii="Times New Roman" w:eastAsia="Times New Roman" w:hAnsi="Times New Roman" w:cs="Times New Roman"/>
          <w:b/>
          <w:sz w:val="24"/>
          <w:szCs w:val="24"/>
          <w:highlight w:val="white"/>
          <w:u w:val="single"/>
        </w:rPr>
        <w:t xml:space="preserve"> Optical Cable</w:t>
      </w:r>
    </w:p>
    <w:p w:rsidR="00902DF0" w:rsidRDefault="00000000">
      <w:pPr>
        <w:numPr>
          <w:ilvl w:val="0"/>
          <w:numId w:val="34"/>
        </w:numPr>
        <w:shd w:val="clear" w:color="auto" w:fill="FFFFFF"/>
        <w:spacing w:line="240" w:lineRule="auto"/>
        <w:ind w:left="0" w:hanging="18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Increased capacity and bandwidth</w:t>
      </w:r>
    </w:p>
    <w:p w:rsidR="00902DF0" w:rsidRDefault="00000000">
      <w:pPr>
        <w:numPr>
          <w:ilvl w:val="0"/>
          <w:numId w:val="34"/>
        </w:numPr>
        <w:shd w:val="clear" w:color="auto" w:fill="FFFFFF"/>
        <w:spacing w:line="240" w:lineRule="auto"/>
        <w:ind w:left="0" w:hanging="18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Lightweight</w:t>
      </w:r>
    </w:p>
    <w:p w:rsidR="00902DF0" w:rsidRDefault="00000000">
      <w:pPr>
        <w:numPr>
          <w:ilvl w:val="0"/>
          <w:numId w:val="34"/>
        </w:numPr>
        <w:shd w:val="clear" w:color="auto" w:fill="FFFFFF"/>
        <w:spacing w:line="240" w:lineRule="auto"/>
        <w:ind w:left="0" w:hanging="18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Less signal attenuation</w:t>
      </w:r>
    </w:p>
    <w:p w:rsidR="00902DF0" w:rsidRDefault="00000000">
      <w:pPr>
        <w:numPr>
          <w:ilvl w:val="0"/>
          <w:numId w:val="34"/>
        </w:numPr>
        <w:shd w:val="clear" w:color="auto" w:fill="FFFFFF"/>
        <w:spacing w:line="240" w:lineRule="auto"/>
        <w:ind w:left="0" w:hanging="18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Immunity to electromagnetic interference</w:t>
      </w:r>
    </w:p>
    <w:p w:rsidR="00902DF0" w:rsidRDefault="00000000">
      <w:pPr>
        <w:numPr>
          <w:ilvl w:val="0"/>
          <w:numId w:val="34"/>
        </w:numPr>
        <w:shd w:val="clear" w:color="auto" w:fill="FFFFFF"/>
        <w:spacing w:after="360" w:line="240" w:lineRule="auto"/>
        <w:ind w:left="0" w:hanging="18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Resistance to corrosive materials</w:t>
      </w:r>
    </w:p>
    <w:p w:rsidR="00902DF0" w:rsidRDefault="00000000">
      <w:pPr>
        <w:shd w:val="clear" w:color="auto" w:fill="FFFFFF"/>
        <w:spacing w:after="360" w:line="24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Disadvantages of Optical </w:t>
      </w:r>
      <w:proofErr w:type="spellStart"/>
      <w:r>
        <w:rPr>
          <w:rFonts w:ascii="Times New Roman" w:eastAsia="Times New Roman" w:hAnsi="Times New Roman" w:cs="Times New Roman"/>
          <w:b/>
          <w:sz w:val="24"/>
          <w:szCs w:val="24"/>
          <w:highlight w:val="white"/>
          <w:u w:val="single"/>
        </w:rPr>
        <w:t>Fibre</w:t>
      </w:r>
      <w:proofErr w:type="spellEnd"/>
      <w:r>
        <w:rPr>
          <w:rFonts w:ascii="Times New Roman" w:eastAsia="Times New Roman" w:hAnsi="Times New Roman" w:cs="Times New Roman"/>
          <w:b/>
          <w:sz w:val="24"/>
          <w:szCs w:val="24"/>
          <w:highlight w:val="white"/>
          <w:u w:val="single"/>
        </w:rPr>
        <w:t xml:space="preserve"> Cable:</w:t>
      </w:r>
    </w:p>
    <w:p w:rsidR="00902DF0" w:rsidRDefault="00000000">
      <w:pPr>
        <w:numPr>
          <w:ilvl w:val="0"/>
          <w:numId w:val="16"/>
        </w:numPr>
        <w:shd w:val="clear" w:color="auto" w:fill="FFFFFF"/>
        <w:spacing w:line="24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Difficult to install and maintain</w:t>
      </w:r>
    </w:p>
    <w:p w:rsidR="00902DF0" w:rsidRDefault="00000000">
      <w:pPr>
        <w:numPr>
          <w:ilvl w:val="0"/>
          <w:numId w:val="16"/>
        </w:numPr>
        <w:shd w:val="clear" w:color="auto" w:fill="FFFFFF"/>
        <w:spacing w:line="24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High cost</w:t>
      </w:r>
    </w:p>
    <w:p w:rsidR="00902DF0" w:rsidRDefault="00000000">
      <w:pPr>
        <w:numPr>
          <w:ilvl w:val="0"/>
          <w:numId w:val="16"/>
        </w:numPr>
        <w:shd w:val="clear" w:color="auto" w:fill="FFFFFF"/>
        <w:spacing w:after="360" w:line="24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Fragile</w:t>
      </w:r>
    </w:p>
    <w:p w:rsidR="00902DF0" w:rsidRDefault="00000000">
      <w:pPr>
        <w:shd w:val="clear" w:color="auto" w:fill="FFFFFF"/>
        <w:spacing w:after="360" w:line="24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Applications of Optical </w:t>
      </w:r>
      <w:proofErr w:type="spellStart"/>
      <w:r>
        <w:rPr>
          <w:rFonts w:ascii="Times New Roman" w:eastAsia="Times New Roman" w:hAnsi="Times New Roman" w:cs="Times New Roman"/>
          <w:b/>
          <w:sz w:val="24"/>
          <w:szCs w:val="24"/>
          <w:highlight w:val="white"/>
          <w:u w:val="single"/>
        </w:rPr>
        <w:t>Fibre</w:t>
      </w:r>
      <w:proofErr w:type="spellEnd"/>
      <w:r>
        <w:rPr>
          <w:rFonts w:ascii="Times New Roman" w:eastAsia="Times New Roman" w:hAnsi="Times New Roman" w:cs="Times New Roman"/>
          <w:b/>
          <w:sz w:val="24"/>
          <w:szCs w:val="24"/>
          <w:highlight w:val="white"/>
          <w:u w:val="single"/>
        </w:rPr>
        <w:t xml:space="preserve"> Cable:   </w:t>
      </w:r>
    </w:p>
    <w:p w:rsidR="00902DF0" w:rsidRDefault="00000000">
      <w:pPr>
        <w:numPr>
          <w:ilvl w:val="0"/>
          <w:numId w:val="24"/>
        </w:numPr>
        <w:shd w:val="clear" w:color="auto" w:fill="FFFFFF"/>
        <w:spacing w:line="240" w:lineRule="auto"/>
        <w:ind w:left="0"/>
        <w:rPr>
          <w:color w:val="000000"/>
          <w:sz w:val="24"/>
          <w:szCs w:val="24"/>
          <w:highlight w:val="white"/>
        </w:rPr>
      </w:pPr>
      <w:r>
        <w:rPr>
          <w:rFonts w:ascii="Times New Roman" w:eastAsia="Times New Roman" w:hAnsi="Times New Roman" w:cs="Times New Roman"/>
          <w:b/>
          <w:sz w:val="24"/>
          <w:szCs w:val="24"/>
          <w:highlight w:val="white"/>
        </w:rPr>
        <w:t xml:space="preserve">Medical Purpose: </w:t>
      </w:r>
      <w:r>
        <w:rPr>
          <w:rFonts w:ascii="Times New Roman" w:eastAsia="Times New Roman" w:hAnsi="Times New Roman" w:cs="Times New Roman"/>
          <w:sz w:val="24"/>
          <w:szCs w:val="24"/>
          <w:highlight w:val="white"/>
        </w:rPr>
        <w:t>Used in several types of medical instruments.</w:t>
      </w:r>
    </w:p>
    <w:p w:rsidR="00902DF0" w:rsidRDefault="00000000">
      <w:pPr>
        <w:numPr>
          <w:ilvl w:val="0"/>
          <w:numId w:val="24"/>
        </w:numPr>
        <w:shd w:val="clear" w:color="auto" w:fill="FFFFFF"/>
        <w:spacing w:line="240" w:lineRule="auto"/>
        <w:ind w:left="0"/>
        <w:rPr>
          <w:color w:val="000000"/>
          <w:sz w:val="24"/>
          <w:szCs w:val="24"/>
          <w:highlight w:val="white"/>
        </w:rPr>
      </w:pPr>
      <w:r>
        <w:rPr>
          <w:rFonts w:ascii="Times New Roman" w:eastAsia="Times New Roman" w:hAnsi="Times New Roman" w:cs="Times New Roman"/>
          <w:b/>
          <w:sz w:val="24"/>
          <w:szCs w:val="24"/>
          <w:highlight w:val="white"/>
        </w:rPr>
        <w:t xml:space="preserve">Defense Purpose: </w:t>
      </w:r>
      <w:r>
        <w:rPr>
          <w:rFonts w:ascii="Times New Roman" w:eastAsia="Times New Roman" w:hAnsi="Times New Roman" w:cs="Times New Roman"/>
          <w:sz w:val="24"/>
          <w:szCs w:val="24"/>
          <w:highlight w:val="white"/>
        </w:rPr>
        <w:t>Used in the transmission of data in aerospace.</w:t>
      </w:r>
    </w:p>
    <w:p w:rsidR="00902DF0" w:rsidRDefault="00000000">
      <w:pPr>
        <w:numPr>
          <w:ilvl w:val="0"/>
          <w:numId w:val="24"/>
        </w:numPr>
        <w:shd w:val="clear" w:color="auto" w:fill="FFFFFF"/>
        <w:spacing w:line="240" w:lineRule="auto"/>
        <w:ind w:left="0"/>
        <w:rPr>
          <w:color w:val="000000"/>
          <w:sz w:val="24"/>
          <w:szCs w:val="24"/>
          <w:highlight w:val="white"/>
        </w:rPr>
      </w:pPr>
      <w:r>
        <w:rPr>
          <w:rFonts w:ascii="Times New Roman" w:eastAsia="Times New Roman" w:hAnsi="Times New Roman" w:cs="Times New Roman"/>
          <w:b/>
          <w:sz w:val="24"/>
          <w:szCs w:val="24"/>
          <w:highlight w:val="white"/>
        </w:rPr>
        <w:t>For Communication:</w:t>
      </w:r>
      <w:r>
        <w:rPr>
          <w:rFonts w:ascii="Times New Roman" w:eastAsia="Times New Roman" w:hAnsi="Times New Roman" w:cs="Times New Roman"/>
          <w:sz w:val="24"/>
          <w:szCs w:val="24"/>
          <w:highlight w:val="white"/>
        </w:rPr>
        <w:t xml:space="preserve"> This is largely used in the formation of internet cables.</w:t>
      </w:r>
    </w:p>
    <w:p w:rsidR="00902DF0" w:rsidRDefault="00000000">
      <w:pPr>
        <w:numPr>
          <w:ilvl w:val="0"/>
          <w:numId w:val="24"/>
        </w:numPr>
        <w:shd w:val="clear" w:color="auto" w:fill="FFFFFF"/>
        <w:spacing w:after="360" w:line="240" w:lineRule="auto"/>
        <w:ind w:left="0"/>
        <w:rPr>
          <w:color w:val="000000"/>
          <w:sz w:val="24"/>
          <w:szCs w:val="24"/>
          <w:highlight w:val="white"/>
        </w:rPr>
      </w:pPr>
      <w:r>
        <w:rPr>
          <w:rFonts w:ascii="Times New Roman" w:eastAsia="Times New Roman" w:hAnsi="Times New Roman" w:cs="Times New Roman"/>
          <w:b/>
          <w:sz w:val="24"/>
          <w:szCs w:val="24"/>
          <w:highlight w:val="white"/>
        </w:rPr>
        <w:t xml:space="preserve">Industrial Purpose: </w:t>
      </w:r>
      <w:r>
        <w:rPr>
          <w:rFonts w:ascii="Times New Roman" w:eastAsia="Times New Roman" w:hAnsi="Times New Roman" w:cs="Times New Roman"/>
          <w:sz w:val="24"/>
          <w:szCs w:val="24"/>
          <w:highlight w:val="white"/>
        </w:rPr>
        <w:t>Used for lighting purposes and safety measures in designing the interior and exterior of automobiles.</w:t>
      </w:r>
    </w:p>
    <w:p w:rsidR="00902DF0" w:rsidRDefault="00000000">
      <w:pPr>
        <w:pStyle w:val="Heading3"/>
        <w:shd w:val="clear" w:color="auto" w:fill="FFFFFF"/>
        <w:spacing w:after="360" w:line="240" w:lineRule="auto"/>
        <w:rPr>
          <w:rFonts w:ascii="Times New Roman" w:eastAsia="Times New Roman" w:hAnsi="Times New Roman" w:cs="Times New Roman"/>
          <w:b/>
          <w:color w:val="000000"/>
          <w:u w:val="single"/>
        </w:rPr>
      </w:pPr>
      <w:bookmarkStart w:id="46" w:name="_wf8ma7ey5my8" w:colFirst="0" w:colLast="0"/>
      <w:bookmarkEnd w:id="46"/>
      <w:r>
        <w:rPr>
          <w:rFonts w:ascii="Times New Roman" w:eastAsia="Times New Roman" w:hAnsi="Times New Roman" w:cs="Times New Roman"/>
          <w:b/>
          <w:color w:val="000000"/>
          <w:u w:val="single"/>
        </w:rPr>
        <w:t xml:space="preserve">2) </w:t>
      </w:r>
      <w:proofErr w:type="spellStart"/>
      <w:r>
        <w:rPr>
          <w:rFonts w:ascii="Times New Roman" w:eastAsia="Times New Roman" w:hAnsi="Times New Roman" w:cs="Times New Roman"/>
          <w:b/>
          <w:color w:val="000000"/>
          <w:u w:val="single"/>
        </w:rPr>
        <w:t>UnGuided</w:t>
      </w:r>
      <w:proofErr w:type="spellEnd"/>
      <w:r>
        <w:rPr>
          <w:rFonts w:ascii="Times New Roman" w:eastAsia="Times New Roman" w:hAnsi="Times New Roman" w:cs="Times New Roman"/>
          <w:b/>
          <w:color w:val="000000"/>
          <w:u w:val="single"/>
        </w:rPr>
        <w:t xml:space="preserve"> Media:</w:t>
      </w:r>
    </w:p>
    <w:p w:rsidR="00902D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referred to as wireless and there is no physical medium is required for the transmission of electromagnetic signals.</w:t>
      </w:r>
    </w:p>
    <w:p w:rsidR="00902DF0"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Features of Unguided Media:</w:t>
      </w:r>
    </w:p>
    <w:p w:rsidR="00902DF0" w:rsidRDefault="00000000">
      <w:pPr>
        <w:numPr>
          <w:ilvl w:val="0"/>
          <w:numId w:val="30"/>
        </w:numPr>
        <w:shd w:val="clear" w:color="auto" w:fill="FFFFFF"/>
        <w:spacing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signal is broadcasted through air</w:t>
      </w:r>
    </w:p>
    <w:p w:rsidR="00902DF0" w:rsidRDefault="00000000">
      <w:pPr>
        <w:numPr>
          <w:ilvl w:val="0"/>
          <w:numId w:val="30"/>
        </w:numPr>
        <w:shd w:val="clear" w:color="auto" w:fill="FFFFFF"/>
        <w:spacing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Less Secure</w:t>
      </w:r>
    </w:p>
    <w:p w:rsidR="00902DF0" w:rsidRDefault="00000000">
      <w:pPr>
        <w:numPr>
          <w:ilvl w:val="0"/>
          <w:numId w:val="30"/>
        </w:numPr>
        <w:shd w:val="clear" w:color="auto" w:fill="FFFFFF"/>
        <w:spacing w:after="36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Used for larger distances</w:t>
      </w:r>
    </w:p>
    <w:p w:rsidR="00902DF0" w:rsidRDefault="00000000">
      <w:pPr>
        <w:pStyle w:val="Heading4"/>
        <w:shd w:val="clear" w:color="auto" w:fill="FFFFFF"/>
        <w:spacing w:after="360" w:line="240" w:lineRule="auto"/>
        <w:rPr>
          <w:rFonts w:ascii="Times New Roman" w:eastAsia="Times New Roman" w:hAnsi="Times New Roman" w:cs="Times New Roman"/>
          <w:color w:val="000000"/>
          <w:u w:val="single"/>
        </w:rPr>
      </w:pPr>
      <w:bookmarkStart w:id="47" w:name="_wdsgdb2b8lin" w:colFirst="0" w:colLast="0"/>
      <w:bookmarkEnd w:id="47"/>
      <w:r>
        <w:rPr>
          <w:rFonts w:ascii="Times New Roman" w:eastAsia="Times New Roman" w:hAnsi="Times New Roman" w:cs="Times New Roman"/>
          <w:color w:val="000000"/>
          <w:u w:val="single"/>
        </w:rPr>
        <w:t>There are Three types of Signals transmitted through unguided media</w:t>
      </w:r>
      <w:r>
        <w:rPr>
          <w:noProof/>
        </w:rPr>
        <w:drawing>
          <wp:anchor distT="114300" distB="114300" distL="114300" distR="114300" simplePos="0" relativeHeight="251671552" behindDoc="0" locked="0" layoutInCell="1" hidden="0" allowOverlap="1">
            <wp:simplePos x="0" y="0"/>
            <wp:positionH relativeFrom="column">
              <wp:posOffset>3962400</wp:posOffset>
            </wp:positionH>
            <wp:positionV relativeFrom="paragraph">
              <wp:posOffset>314325</wp:posOffset>
            </wp:positionV>
            <wp:extent cx="2576513" cy="1341563"/>
            <wp:effectExtent l="0" t="0" r="0" b="0"/>
            <wp:wrapSquare wrapText="bothSides" distT="114300" distB="114300" distL="114300" distR="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576513" cy="1341563"/>
                    </a:xfrm>
                    <a:prstGeom prst="rect">
                      <a:avLst/>
                    </a:prstGeom>
                    <a:ln/>
                  </pic:spPr>
                </pic:pic>
              </a:graphicData>
            </a:graphic>
          </wp:anchor>
        </w:drawing>
      </w:r>
    </w:p>
    <w:p w:rsidR="00902DF0" w:rsidRDefault="00000000">
      <w:pPr>
        <w:numPr>
          <w:ilvl w:val="0"/>
          <w:numId w:val="23"/>
        </w:numPr>
        <w:rPr>
          <w:b/>
          <w:sz w:val="24"/>
          <w:szCs w:val="24"/>
        </w:rPr>
      </w:pPr>
      <w:r>
        <w:rPr>
          <w:rFonts w:ascii="Times New Roman" w:eastAsia="Times New Roman" w:hAnsi="Times New Roman" w:cs="Times New Roman"/>
          <w:b/>
          <w:sz w:val="24"/>
          <w:szCs w:val="24"/>
          <w:highlight w:val="white"/>
          <w:u w:val="single"/>
        </w:rPr>
        <w:t>Radio Waves: -</w:t>
      </w:r>
      <w:r>
        <w:rPr>
          <w:rFonts w:ascii="Times New Roman" w:eastAsia="Times New Roman" w:hAnsi="Times New Roman" w:cs="Times New Roman"/>
          <w:sz w:val="24"/>
          <w:szCs w:val="24"/>
        </w:rPr>
        <w:t xml:space="preserve"> Radio Waves are easy to generate and can penetrate through buildings. </w:t>
      </w:r>
      <w:r>
        <w:rPr>
          <w:rFonts w:ascii="Times New Roman" w:eastAsia="Times New Roman" w:hAnsi="Times New Roman" w:cs="Times New Roman"/>
          <w:sz w:val="24"/>
          <w:szCs w:val="24"/>
          <w:highlight w:val="white"/>
        </w:rPr>
        <w:t>The sending and receiving antennas need not be aligned. Frequency Range:3KHz – 1GHz. AM and FM radios and cordless phones use Radio waves for transmission.</w:t>
      </w:r>
    </w:p>
    <w:p w:rsidR="00902DF0" w:rsidRDefault="00000000">
      <w:pPr>
        <w:ind w:left="720"/>
        <w:rPr>
          <w:rFonts w:ascii="Times New Roman" w:eastAsia="Times New Roman" w:hAnsi="Times New Roman" w:cs="Times New Roman"/>
          <w:highlight w:val="white"/>
        </w:rPr>
      </w:pPr>
      <w:r>
        <w:rPr>
          <w:noProof/>
        </w:rPr>
        <w:drawing>
          <wp:anchor distT="114300" distB="114300" distL="114300" distR="114300" simplePos="0" relativeHeight="251672576" behindDoc="0" locked="0" layoutInCell="1" hidden="0" allowOverlap="1">
            <wp:simplePos x="0" y="0"/>
            <wp:positionH relativeFrom="column">
              <wp:posOffset>-609599</wp:posOffset>
            </wp:positionH>
            <wp:positionV relativeFrom="paragraph">
              <wp:posOffset>123883</wp:posOffset>
            </wp:positionV>
            <wp:extent cx="2614613" cy="1163774"/>
            <wp:effectExtent l="0" t="0" r="0" b="0"/>
            <wp:wrapSquare wrapText="bothSides" distT="114300" distB="114300" distL="114300" distR="11430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614613" cy="1163774"/>
                    </a:xfrm>
                    <a:prstGeom prst="rect">
                      <a:avLst/>
                    </a:prstGeom>
                    <a:ln/>
                  </pic:spPr>
                </pic:pic>
              </a:graphicData>
            </a:graphic>
          </wp:anchor>
        </w:drawing>
      </w:r>
    </w:p>
    <w:p w:rsidR="00902DF0" w:rsidRDefault="00000000">
      <w:pPr>
        <w:numPr>
          <w:ilvl w:val="0"/>
          <w:numId w:val="23"/>
        </w:numPr>
        <w:rPr>
          <w:rFonts w:ascii="Nunito" w:eastAsia="Nunito" w:hAnsi="Nunito" w:cs="Nunito"/>
          <w:b/>
          <w:sz w:val="24"/>
          <w:szCs w:val="24"/>
          <w:highlight w:val="white"/>
        </w:rPr>
      </w:pPr>
      <w:r>
        <w:rPr>
          <w:rFonts w:ascii="Times New Roman" w:eastAsia="Times New Roman" w:hAnsi="Times New Roman" w:cs="Times New Roman"/>
          <w:b/>
          <w:sz w:val="24"/>
          <w:szCs w:val="24"/>
          <w:highlight w:val="white"/>
          <w:u w:val="single"/>
        </w:rPr>
        <w:t>Microwaves: -</w:t>
      </w:r>
      <w:r>
        <w:rPr>
          <w:rFonts w:ascii="Times New Roman" w:eastAsia="Times New Roman" w:hAnsi="Times New Roman" w:cs="Times New Roman"/>
          <w:highlight w:val="white"/>
        </w:rPr>
        <w:t xml:space="preserve"> </w:t>
      </w:r>
      <w:r>
        <w:rPr>
          <w:rFonts w:ascii="Times New Roman" w:eastAsia="Times New Roman" w:hAnsi="Times New Roman" w:cs="Times New Roman"/>
          <w:sz w:val="24"/>
          <w:szCs w:val="24"/>
          <w:highlight w:val="white"/>
        </w:rPr>
        <w:t xml:space="preserve">It is a </w:t>
      </w:r>
      <w:proofErr w:type="gramStart"/>
      <w:r>
        <w:rPr>
          <w:rFonts w:ascii="Times New Roman" w:eastAsia="Times New Roman" w:hAnsi="Times New Roman" w:cs="Times New Roman"/>
          <w:sz w:val="24"/>
          <w:szCs w:val="24"/>
          <w:highlight w:val="white"/>
        </w:rPr>
        <w:t>line of sight</w:t>
      </w:r>
      <w:proofErr w:type="gramEnd"/>
      <w:r>
        <w:rPr>
          <w:rFonts w:ascii="Times New Roman" w:eastAsia="Times New Roman" w:hAnsi="Times New Roman" w:cs="Times New Roman"/>
          <w:sz w:val="24"/>
          <w:szCs w:val="24"/>
          <w:highlight w:val="white"/>
        </w:rPr>
        <w:t xml:space="preserve"> transmission i.e. the sending and receiving antennas must be properly aligned. The distance covered by the signal is directly proportional to the height of the antenna. Frequency Range:1GHz – 300GHz. Microwaves</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are mainly used for mobile phone communication and television distribution</w:t>
      </w:r>
      <w:r>
        <w:rPr>
          <w:rFonts w:ascii="Times New Roman" w:eastAsia="Times New Roman" w:hAnsi="Times New Roman" w:cs="Times New Roman"/>
          <w:highlight w:val="white"/>
        </w:rPr>
        <w:t>.</w:t>
      </w:r>
      <w:r>
        <w:rPr>
          <w:noProof/>
        </w:rPr>
        <w:drawing>
          <wp:anchor distT="114300" distB="114300" distL="114300" distR="114300" simplePos="0" relativeHeight="251673600" behindDoc="0" locked="0" layoutInCell="1" hidden="0" allowOverlap="1">
            <wp:simplePos x="0" y="0"/>
            <wp:positionH relativeFrom="column">
              <wp:posOffset>5038725</wp:posOffset>
            </wp:positionH>
            <wp:positionV relativeFrom="paragraph">
              <wp:posOffset>1439349</wp:posOffset>
            </wp:positionV>
            <wp:extent cx="1571625" cy="1779430"/>
            <wp:effectExtent l="0" t="0" r="0" b="0"/>
            <wp:wrapSquare wrapText="bothSides" distT="114300" distB="114300" distL="114300" distR="1143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571625" cy="1779430"/>
                    </a:xfrm>
                    <a:prstGeom prst="rect">
                      <a:avLst/>
                    </a:prstGeom>
                    <a:ln/>
                  </pic:spPr>
                </pic:pic>
              </a:graphicData>
            </a:graphic>
          </wp:anchor>
        </w:drawing>
      </w:r>
    </w:p>
    <w:p w:rsidR="00902DF0" w:rsidRDefault="00902DF0">
      <w:pPr>
        <w:rPr>
          <w:rFonts w:ascii="Times New Roman" w:eastAsia="Times New Roman" w:hAnsi="Times New Roman" w:cs="Times New Roman"/>
          <w:sz w:val="28"/>
          <w:szCs w:val="28"/>
          <w:highlight w:val="white"/>
        </w:rPr>
      </w:pP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3) Infrared: - </w:t>
      </w:r>
      <w:r>
        <w:rPr>
          <w:rFonts w:ascii="Times New Roman" w:eastAsia="Times New Roman" w:hAnsi="Times New Roman" w:cs="Times New Roman"/>
          <w:sz w:val="24"/>
          <w:szCs w:val="24"/>
          <w:highlight w:val="white"/>
        </w:rPr>
        <w:t>Infrared waves are used for very short-distance communication. They cannot penetrate through obstacles. Frequency Range: 300GHz - 400THz. It is used in TV remotes, wireless mouse, Keyboard, Pinter, etc.</w:t>
      </w:r>
    </w:p>
    <w:p w:rsidR="00902DF0" w:rsidRDefault="00902DF0">
      <w:pPr>
        <w:rPr>
          <w:rFonts w:ascii="Times New Roman" w:eastAsia="Times New Roman" w:hAnsi="Times New Roman" w:cs="Times New Roman"/>
          <w:sz w:val="28"/>
          <w:szCs w:val="28"/>
          <w:highlight w:val="white"/>
        </w:rPr>
      </w:pPr>
    </w:p>
    <w:p w:rsidR="00902DF0" w:rsidRDefault="00902DF0">
      <w:pPr>
        <w:ind w:left="720"/>
        <w:rPr>
          <w:rFonts w:ascii="Times New Roman" w:eastAsia="Times New Roman" w:hAnsi="Times New Roman" w:cs="Times New Roman"/>
          <w:sz w:val="28"/>
          <w:szCs w:val="28"/>
          <w:highlight w:val="white"/>
        </w:rPr>
      </w:pPr>
    </w:p>
    <w:p w:rsidR="00902DF0" w:rsidRDefault="00902DF0">
      <w:pPr>
        <w:rPr>
          <w:rFonts w:ascii="Times New Roman" w:eastAsia="Times New Roman" w:hAnsi="Times New Roman" w:cs="Times New Roman"/>
          <w:b/>
          <w:u w:val="single"/>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000000">
      <w:pPr>
        <w:pStyle w:val="Heading1"/>
        <w:shd w:val="clear" w:color="auto" w:fill="FFFFFF"/>
        <w:spacing w:after="360" w:line="379" w:lineRule="auto"/>
        <w:rPr>
          <w:rFonts w:ascii="Times New Roman" w:eastAsia="Times New Roman" w:hAnsi="Times New Roman" w:cs="Times New Roman"/>
          <w:u w:val="single"/>
        </w:rPr>
      </w:pPr>
      <w:bookmarkStart w:id="48" w:name="_do8wi78728h5" w:colFirst="0" w:colLast="0"/>
      <w:bookmarkEnd w:id="48"/>
      <w:r>
        <w:rPr>
          <w:rFonts w:ascii="Times New Roman" w:eastAsia="Times New Roman" w:hAnsi="Times New Roman" w:cs="Times New Roman"/>
          <w:u w:val="single"/>
        </w:rPr>
        <w:t>Impairment Causes in the Transmission of Network</w:t>
      </w:r>
    </w:p>
    <w:p w:rsidR="00902DF0" w:rsidRDefault="00000000">
      <w:p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Transmission impairment occurs when the received signal is different from the transmitted signal. As we know, a signal can be transmitted as an Analog signal or it can be transmitted as a digital signal.</w:t>
      </w:r>
    </w:p>
    <w:p w:rsidR="00902DF0" w:rsidRDefault="00000000">
      <w:p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In Analog signals due to transmission impairment, the resulting received signal gets a different amplitude or shape. In the case of digitally transmitted signals at the receiver side, we get changes in bits (0's or 1's).</w:t>
      </w:r>
    </w:p>
    <w:p w:rsidR="00902DF0" w:rsidRDefault="00000000">
      <w:pPr>
        <w:pStyle w:val="Heading2"/>
        <w:spacing w:before="240" w:line="240" w:lineRule="auto"/>
        <w:jc w:val="both"/>
        <w:rPr>
          <w:rFonts w:ascii="Times New Roman" w:eastAsia="Times New Roman" w:hAnsi="Times New Roman" w:cs="Times New Roman"/>
          <w:u w:val="single"/>
        </w:rPr>
      </w:pPr>
      <w:bookmarkStart w:id="49" w:name="_fw98gf3hk0g3" w:colFirst="0" w:colLast="0"/>
      <w:bookmarkEnd w:id="49"/>
      <w:r>
        <w:rPr>
          <w:rFonts w:ascii="Times New Roman" w:eastAsia="Times New Roman" w:hAnsi="Times New Roman" w:cs="Times New Roman"/>
          <w:u w:val="single"/>
        </w:rPr>
        <w:lastRenderedPageBreak/>
        <w:t>There are three causes of Transmission Impairment</w:t>
      </w:r>
      <w:r>
        <w:rPr>
          <w:noProof/>
        </w:rPr>
        <w:drawing>
          <wp:anchor distT="114300" distB="114300" distL="114300" distR="114300" simplePos="0" relativeHeight="251674624" behindDoc="0" locked="0" layoutInCell="1" hidden="0" allowOverlap="1">
            <wp:simplePos x="0" y="0"/>
            <wp:positionH relativeFrom="column">
              <wp:posOffset>3295650</wp:posOffset>
            </wp:positionH>
            <wp:positionV relativeFrom="paragraph">
              <wp:posOffset>567502</wp:posOffset>
            </wp:positionV>
            <wp:extent cx="3257226" cy="1747528"/>
            <wp:effectExtent l="0" t="0" r="0" b="0"/>
            <wp:wrapSquare wrapText="bothSides" distT="114300" distB="11430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257226" cy="1747528"/>
                    </a:xfrm>
                    <a:prstGeom prst="rect">
                      <a:avLst/>
                    </a:prstGeom>
                    <a:ln/>
                  </pic:spPr>
                </pic:pic>
              </a:graphicData>
            </a:graphic>
          </wp:anchor>
        </w:drawing>
      </w:r>
    </w:p>
    <w:p w:rsidR="00902DF0" w:rsidRDefault="00000000">
      <w:pPr>
        <w:pStyle w:val="Heading3"/>
        <w:numPr>
          <w:ilvl w:val="0"/>
          <w:numId w:val="3"/>
        </w:numPr>
        <w:rPr>
          <w:rFonts w:ascii="Times New Roman" w:eastAsia="Times New Roman" w:hAnsi="Times New Roman" w:cs="Times New Roman"/>
        </w:rPr>
      </w:pPr>
      <w:bookmarkStart w:id="50" w:name="_gdlgvh162ylz" w:colFirst="0" w:colLast="0"/>
      <w:bookmarkEnd w:id="50"/>
      <w:r>
        <w:rPr>
          <w:rFonts w:ascii="Times New Roman" w:eastAsia="Times New Roman" w:hAnsi="Times New Roman" w:cs="Times New Roman"/>
          <w:u w:val="single"/>
        </w:rPr>
        <w:t>Attenuation:</w:t>
      </w:r>
    </w:p>
    <w:p w:rsidR="00902DF0" w:rsidRDefault="00902DF0">
      <w:pPr>
        <w:ind w:left="720"/>
        <w:rPr>
          <w:rFonts w:ascii="Times New Roman" w:eastAsia="Times New Roman" w:hAnsi="Times New Roman" w:cs="Times New Roman"/>
        </w:rPr>
      </w:pPr>
    </w:p>
    <w:p w:rsidR="00902DF0" w:rsidRDefault="00000000">
      <w:pPr>
        <w:rPr>
          <w:rFonts w:ascii="Times New Roman" w:eastAsia="Times New Roman" w:hAnsi="Times New Roman" w:cs="Times New Roman"/>
          <w:highlight w:val="white"/>
        </w:rPr>
      </w:pPr>
      <w:r>
        <w:rPr>
          <w:rFonts w:ascii="Times New Roman" w:eastAsia="Times New Roman" w:hAnsi="Times New Roman" w:cs="Times New Roman"/>
        </w:rPr>
        <w:t xml:space="preserve">           </w:t>
      </w:r>
      <w:r>
        <w:rPr>
          <w:rFonts w:ascii="Times New Roman" w:eastAsia="Times New Roman" w:hAnsi="Times New Roman" w:cs="Times New Roman"/>
          <w:highlight w:val="white"/>
        </w:rPr>
        <w:t>It means loss of energy. The strength of the signal decreases with increasing distance which causes a loss of power in overcoming the medium's resistance. This is also known as an attenuated signal. Amplifiers amplify the attenuated signal, which returns the original signal and compensates for this loss.</w:t>
      </w:r>
    </w:p>
    <w:p w:rsidR="00902DF0" w:rsidRDefault="00902DF0">
      <w:pPr>
        <w:rPr>
          <w:rFonts w:ascii="Times New Roman" w:eastAsia="Times New Roman" w:hAnsi="Times New Roman" w:cs="Times New Roman"/>
          <w:highlight w:val="white"/>
        </w:rPr>
      </w:pPr>
    </w:p>
    <w:p w:rsidR="00902DF0" w:rsidRDefault="00902DF0">
      <w:pPr>
        <w:rPr>
          <w:rFonts w:ascii="Times New Roman" w:eastAsia="Times New Roman" w:hAnsi="Times New Roman" w:cs="Times New Roman"/>
          <w:highlight w:val="white"/>
        </w:rPr>
      </w:pPr>
    </w:p>
    <w:p w:rsidR="00902DF0" w:rsidRDefault="00000000">
      <w:pPr>
        <w:pStyle w:val="Heading3"/>
        <w:numPr>
          <w:ilvl w:val="0"/>
          <w:numId w:val="3"/>
        </w:numPr>
        <w:rPr>
          <w:rFonts w:ascii="Times New Roman" w:eastAsia="Times New Roman" w:hAnsi="Times New Roman" w:cs="Times New Roman"/>
        </w:rPr>
      </w:pPr>
      <w:bookmarkStart w:id="51" w:name="_7nypd9nx5sfd" w:colFirst="0" w:colLast="0"/>
      <w:bookmarkEnd w:id="51"/>
      <w:r>
        <w:rPr>
          <w:rFonts w:ascii="Times New Roman" w:eastAsia="Times New Roman" w:hAnsi="Times New Roman" w:cs="Times New Roman"/>
          <w:u w:val="single"/>
        </w:rPr>
        <w:t>Distortion:</w:t>
      </w:r>
    </w:p>
    <w:p w:rsidR="00902DF0" w:rsidRDefault="00000000">
      <w:pPr>
        <w:rPr>
          <w:rFonts w:ascii="Times New Roman" w:eastAsia="Times New Roman" w:hAnsi="Times New Roman" w:cs="Times New Roman"/>
        </w:rPr>
      </w:pPr>
      <w:r>
        <w:rPr>
          <w:rFonts w:ascii="Times New Roman" w:eastAsia="Times New Roman" w:hAnsi="Times New Roman" w:cs="Times New Roman"/>
        </w:rPr>
        <w:t xml:space="preserve">          When Distortion comes the shape of the signal has been changed. It occurs in the composite signal because composite signals have many sine waves with different frequencies and time intervals, due to some causes of delay between the frequencies of components that may change the shape of the signal at the receiver side. Distortion comes due to environmental parameters.</w:t>
      </w:r>
      <w:r>
        <w:rPr>
          <w:noProof/>
        </w:rPr>
        <w:drawing>
          <wp:anchor distT="114300" distB="114300" distL="114300" distR="114300" simplePos="0" relativeHeight="251675648" behindDoc="0" locked="0" layoutInCell="1" hidden="0" allowOverlap="1">
            <wp:simplePos x="0" y="0"/>
            <wp:positionH relativeFrom="column">
              <wp:posOffset>-733424</wp:posOffset>
            </wp:positionH>
            <wp:positionV relativeFrom="paragraph">
              <wp:posOffset>133350</wp:posOffset>
            </wp:positionV>
            <wp:extent cx="3786188" cy="1573831"/>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786188" cy="1573831"/>
                    </a:xfrm>
                    <a:prstGeom prst="rect">
                      <a:avLst/>
                    </a:prstGeom>
                    <a:ln/>
                  </pic:spPr>
                </pic:pic>
              </a:graphicData>
            </a:graphic>
          </wp:anchor>
        </w:drawing>
      </w:r>
    </w:p>
    <w:p w:rsidR="00902DF0" w:rsidRDefault="00902DF0">
      <w:pPr>
        <w:rPr>
          <w:rFonts w:ascii="Times New Roman" w:eastAsia="Times New Roman" w:hAnsi="Times New Roman" w:cs="Times New Roman"/>
        </w:rPr>
      </w:pPr>
    </w:p>
    <w:p w:rsidR="00902DF0" w:rsidRDefault="00000000">
      <w:pPr>
        <w:pStyle w:val="Heading3"/>
        <w:ind w:firstLine="360"/>
        <w:rPr>
          <w:rFonts w:ascii="Times New Roman" w:eastAsia="Times New Roman" w:hAnsi="Times New Roman" w:cs="Times New Roman"/>
          <w:u w:val="single"/>
        </w:rPr>
      </w:pPr>
      <w:bookmarkStart w:id="52" w:name="_9ffk4rc734ps" w:colFirst="0" w:colLast="0"/>
      <w:bookmarkEnd w:id="52"/>
      <w:r>
        <w:rPr>
          <w:rFonts w:ascii="Times New Roman" w:eastAsia="Times New Roman" w:hAnsi="Times New Roman" w:cs="Times New Roman"/>
          <w:u w:val="single"/>
        </w:rPr>
        <w:t xml:space="preserve">3. Noise: </w:t>
      </w:r>
    </w:p>
    <w:p w:rsidR="00902DF0" w:rsidRDefault="00000000">
      <w:pPr>
        <w:rPr>
          <w:rFonts w:ascii="Times New Roman" w:eastAsia="Times New Roman" w:hAnsi="Times New Roman" w:cs="Times New Roman"/>
        </w:rPr>
      </w:pPr>
      <w:r>
        <w:rPr>
          <w:rFonts w:ascii="Times New Roman" w:eastAsia="Times New Roman" w:hAnsi="Times New Roman" w:cs="Times New Roman"/>
        </w:rPr>
        <w:t xml:space="preserve">   Noise in the transmission of signals occurs due to environmental noise. Environmental signal mixes with an original signal which changes the signal's shape. Like thermal Noise, </w:t>
      </w:r>
      <w:proofErr w:type="spellStart"/>
      <w:r>
        <w:rPr>
          <w:rFonts w:ascii="Times New Roman" w:eastAsia="Times New Roman" w:hAnsi="Times New Roman" w:cs="Times New Roman"/>
        </w:rPr>
        <w:t>Induse</w:t>
      </w:r>
      <w:proofErr w:type="spellEnd"/>
      <w:r>
        <w:rPr>
          <w:rFonts w:ascii="Times New Roman" w:eastAsia="Times New Roman" w:hAnsi="Times New Roman" w:cs="Times New Roman"/>
        </w:rPr>
        <w:t xml:space="preserve"> Noise, cross-talk Noise, and Impulse Noise.</w:t>
      </w:r>
    </w:p>
    <w:p w:rsidR="00902DF0" w:rsidRDefault="00902DF0">
      <w:pPr>
        <w:rPr>
          <w:rFonts w:ascii="Times New Roman" w:eastAsia="Times New Roman" w:hAnsi="Times New Roman" w:cs="Times New Roman"/>
        </w:rPr>
      </w:pPr>
    </w:p>
    <w:p w:rsidR="00902DF0" w:rsidRDefault="00000000">
      <w:pPr>
        <w:spacing w:line="240" w:lineRule="auto"/>
        <w:rPr>
          <w:rFonts w:ascii="Times New Roman" w:eastAsia="Times New Roman" w:hAnsi="Times New Roman" w:cs="Times New Roman"/>
          <w:highlight w:val="white"/>
        </w:rPr>
      </w:pPr>
      <w:r>
        <w:rPr>
          <w:rFonts w:ascii="Times New Roman" w:eastAsia="Times New Roman" w:hAnsi="Times New Roman" w:cs="Times New Roman"/>
          <w:b/>
          <w:highlight w:val="white"/>
        </w:rPr>
        <w:t>Induced</w:t>
      </w:r>
      <w:r>
        <w:rPr>
          <w:rFonts w:ascii="Times New Roman" w:eastAsia="Times New Roman" w:hAnsi="Times New Roman" w:cs="Times New Roman"/>
          <w:highlight w:val="white"/>
        </w:rPr>
        <w:t xml:space="preserve"> noise comes from sources such as motors and appliances. These devices act as sending antennae and the transmission medium acts as receiving antennae. </w:t>
      </w:r>
      <w:r>
        <w:rPr>
          <w:rFonts w:ascii="Times New Roman" w:eastAsia="Times New Roman" w:hAnsi="Times New Roman" w:cs="Times New Roman"/>
          <w:b/>
          <w:highlight w:val="white"/>
        </w:rPr>
        <w:t>Thermal</w:t>
      </w:r>
      <w:r>
        <w:rPr>
          <w:rFonts w:ascii="Times New Roman" w:eastAsia="Times New Roman" w:hAnsi="Times New Roman" w:cs="Times New Roman"/>
          <w:highlight w:val="white"/>
        </w:rPr>
        <w:t xml:space="preserve"> noise is the movement of electrons in the wire which creates an extra signal. </w:t>
      </w:r>
      <w:r>
        <w:rPr>
          <w:rFonts w:ascii="Times New Roman" w:eastAsia="Times New Roman" w:hAnsi="Times New Roman" w:cs="Times New Roman"/>
          <w:b/>
          <w:highlight w:val="white"/>
        </w:rPr>
        <w:t>Crosstalk</w:t>
      </w:r>
      <w:r>
        <w:rPr>
          <w:rFonts w:ascii="Times New Roman" w:eastAsia="Times New Roman" w:hAnsi="Times New Roman" w:cs="Times New Roman"/>
          <w:highlight w:val="white"/>
        </w:rPr>
        <w:t xml:space="preserve"> noise is when one wire affects the other wire. </w:t>
      </w:r>
      <w:r>
        <w:rPr>
          <w:rFonts w:ascii="Times New Roman" w:eastAsia="Times New Roman" w:hAnsi="Times New Roman" w:cs="Times New Roman"/>
          <w:b/>
          <w:highlight w:val="white"/>
        </w:rPr>
        <w:t>Impulse</w:t>
      </w:r>
      <w:r>
        <w:rPr>
          <w:rFonts w:ascii="Times New Roman" w:eastAsia="Times New Roman" w:hAnsi="Times New Roman" w:cs="Times New Roman"/>
          <w:highlight w:val="white"/>
        </w:rPr>
        <w:t xml:space="preserve"> noise is a signal with high energy that comes from lightning or power lines.</w:t>
      </w:r>
    </w:p>
    <w:p w:rsidR="00902DF0" w:rsidRDefault="00902DF0">
      <w:pPr>
        <w:rPr>
          <w:rFonts w:ascii="Times New Roman" w:eastAsia="Times New Roman" w:hAnsi="Times New Roman" w:cs="Times New Roman"/>
          <w:highlight w:val="white"/>
        </w:rPr>
      </w:pPr>
    </w:p>
    <w:p w:rsidR="00902DF0"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If environmental parameters generate a major effect on the signal means it is due to distortion.</w:t>
      </w:r>
    </w:p>
    <w:p w:rsidR="00902DF0"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If environmental parameters generate a minor effect on the signal means it is due to Noise.</w:t>
      </w:r>
    </w:p>
    <w:p w:rsidR="00902DF0"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It is difficult and harder to remove the effect of noise than distortion.</w:t>
      </w:r>
    </w:p>
    <w:p w:rsidR="00902DF0" w:rsidRDefault="00000000">
      <w:pPr>
        <w:rPr>
          <w:rFonts w:ascii="Times New Roman" w:eastAsia="Times New Roman" w:hAnsi="Times New Roman" w:cs="Times New Roman"/>
        </w:rPr>
      </w:pPr>
      <w:r>
        <w:rPr>
          <w:noProof/>
        </w:rPr>
        <w:lastRenderedPageBreak/>
        <w:drawing>
          <wp:anchor distT="114300" distB="114300" distL="114300" distR="114300" simplePos="0" relativeHeight="251676672" behindDoc="0" locked="0" layoutInCell="1" hidden="0" allowOverlap="1">
            <wp:simplePos x="0" y="0"/>
            <wp:positionH relativeFrom="column">
              <wp:posOffset>800100</wp:posOffset>
            </wp:positionH>
            <wp:positionV relativeFrom="paragraph">
              <wp:posOffset>228600</wp:posOffset>
            </wp:positionV>
            <wp:extent cx="4248150" cy="1619250"/>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248150" cy="1619250"/>
                    </a:xfrm>
                    <a:prstGeom prst="rect">
                      <a:avLst/>
                    </a:prstGeom>
                    <a:ln/>
                  </pic:spPr>
                </pic:pic>
              </a:graphicData>
            </a:graphic>
          </wp:anchor>
        </w:drawing>
      </w:r>
    </w:p>
    <w:p w:rsidR="00902DF0" w:rsidRDefault="00902DF0">
      <w:pPr>
        <w:shd w:val="clear" w:color="auto" w:fill="FFFFFF"/>
        <w:spacing w:after="360" w:line="240" w:lineRule="auto"/>
        <w:rPr>
          <w:rFonts w:ascii="Times New Roman" w:eastAsia="Times New Roman" w:hAnsi="Times New Roman" w:cs="Times New Roman"/>
          <w:b/>
          <w:sz w:val="28"/>
          <w:szCs w:val="28"/>
          <w:highlight w:val="white"/>
          <w:u w:val="single"/>
        </w:rPr>
      </w:pPr>
    </w:p>
    <w:p w:rsidR="00902DF0" w:rsidRDefault="00902DF0">
      <w:pPr>
        <w:shd w:val="clear" w:color="auto" w:fill="FFFFFF"/>
        <w:spacing w:after="360" w:line="240" w:lineRule="auto"/>
        <w:rPr>
          <w:rFonts w:ascii="Times New Roman" w:eastAsia="Times New Roman" w:hAnsi="Times New Roman" w:cs="Times New Roman"/>
          <w:sz w:val="28"/>
          <w:szCs w:val="28"/>
          <w:highlight w:val="white"/>
        </w:rPr>
      </w:pPr>
    </w:p>
    <w:p w:rsidR="00902DF0" w:rsidRDefault="00902DF0">
      <w:pPr>
        <w:spacing w:line="240" w:lineRule="auto"/>
        <w:ind w:left="1440"/>
        <w:rPr>
          <w:rFonts w:ascii="Times New Roman" w:eastAsia="Times New Roman" w:hAnsi="Times New Roman" w:cs="Times New Roman"/>
          <w:b/>
          <w:sz w:val="28"/>
          <w:szCs w:val="28"/>
          <w:highlight w:val="white"/>
          <w:u w:val="single"/>
        </w:rPr>
      </w:pPr>
    </w:p>
    <w:p w:rsidR="00902DF0" w:rsidRDefault="00902DF0">
      <w:pPr>
        <w:ind w:left="1440"/>
        <w:rPr>
          <w:rFonts w:ascii="Times New Roman" w:eastAsia="Times New Roman" w:hAnsi="Times New Roman" w:cs="Times New Roman"/>
          <w:sz w:val="28"/>
          <w:szCs w:val="28"/>
          <w:highlight w:val="white"/>
        </w:rPr>
      </w:pPr>
    </w:p>
    <w:p w:rsidR="00902DF0" w:rsidRDefault="00902DF0">
      <w:pPr>
        <w:ind w:left="1440"/>
        <w:rPr>
          <w:rFonts w:ascii="Times New Roman" w:eastAsia="Times New Roman" w:hAnsi="Times New Roman" w:cs="Times New Roman"/>
          <w:sz w:val="28"/>
          <w:szCs w:val="28"/>
          <w:highlight w:val="white"/>
        </w:rPr>
      </w:pPr>
    </w:p>
    <w:p w:rsidR="00902DF0" w:rsidRDefault="00902DF0">
      <w:pPr>
        <w:ind w:left="1440"/>
        <w:rPr>
          <w:rFonts w:ascii="Times New Roman" w:eastAsia="Times New Roman" w:hAnsi="Times New Roman" w:cs="Times New Roman"/>
          <w:sz w:val="28"/>
          <w:szCs w:val="28"/>
          <w:highlight w:val="white"/>
        </w:rPr>
      </w:pPr>
    </w:p>
    <w:p w:rsidR="00902DF0" w:rsidRDefault="00902DF0">
      <w:pPr>
        <w:ind w:left="1440"/>
        <w:rPr>
          <w:rFonts w:ascii="Times New Roman" w:eastAsia="Times New Roman" w:hAnsi="Times New Roman" w:cs="Times New Roman"/>
          <w:sz w:val="28"/>
          <w:szCs w:val="28"/>
          <w:highlight w:val="white"/>
        </w:rPr>
      </w:pPr>
    </w:p>
    <w:p w:rsidR="00902DF0" w:rsidRDefault="00902DF0">
      <w:pPr>
        <w:rPr>
          <w:rFonts w:ascii="Times New Roman" w:eastAsia="Times New Roman" w:hAnsi="Times New Roman" w:cs="Times New Roman"/>
          <w:sz w:val="28"/>
          <w:szCs w:val="28"/>
          <w:highlight w:val="white"/>
        </w:rPr>
      </w:pPr>
    </w:p>
    <w:p w:rsidR="00902DF0" w:rsidRDefault="00902DF0">
      <w:pPr>
        <w:rPr>
          <w:rFonts w:ascii="Times New Roman" w:eastAsia="Times New Roman" w:hAnsi="Times New Roman" w:cs="Times New Roman"/>
          <w:u w:val="single"/>
        </w:rPr>
      </w:pPr>
    </w:p>
    <w:p w:rsidR="00902DF0" w:rsidRDefault="00902DF0">
      <w:pPr>
        <w:ind w:left="1440"/>
        <w:rPr>
          <w:rFonts w:ascii="Times New Roman" w:eastAsia="Times New Roman" w:hAnsi="Times New Roman" w:cs="Times New Roman"/>
        </w:rPr>
      </w:pPr>
    </w:p>
    <w:p w:rsidR="00902DF0" w:rsidRDefault="00000000">
      <w:pPr>
        <w:pStyle w:val="Heading1"/>
        <w:rPr>
          <w:rFonts w:ascii="Times New Roman" w:eastAsia="Times New Roman" w:hAnsi="Times New Roman" w:cs="Times New Roman"/>
          <w:u w:val="single"/>
        </w:rPr>
      </w:pPr>
      <w:bookmarkStart w:id="53" w:name="_ghltq9d4sn81" w:colFirst="0" w:colLast="0"/>
      <w:bookmarkEnd w:id="53"/>
      <w:r>
        <w:rPr>
          <w:rFonts w:ascii="Times New Roman" w:eastAsia="Times New Roman" w:hAnsi="Times New Roman" w:cs="Times New Roman"/>
          <w:u w:val="single"/>
        </w:rPr>
        <w:t>Routing</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Routing is a process that is performed by layer 3 (or network layer) devices to deliver the packet by choosing an optimal path from one network to another. It is an autonomous process handled by the network devices to direct a data packet to its intended destination. The node here refers to a network device called a Router. Routing is a crucial mechanism that transfers data in the network.</w:t>
      </w:r>
    </w:p>
    <w:p w:rsidR="00902DF0" w:rsidRDefault="00000000">
      <w:pPr>
        <w:pStyle w:val="Heading2"/>
        <w:rPr>
          <w:rFonts w:ascii="Times New Roman" w:eastAsia="Times New Roman" w:hAnsi="Times New Roman" w:cs="Times New Roman"/>
          <w:u w:val="single"/>
        </w:rPr>
      </w:pPr>
      <w:bookmarkStart w:id="54" w:name="_ogkc4suzfti1" w:colFirst="0" w:colLast="0"/>
      <w:bookmarkEnd w:id="54"/>
      <w:r>
        <w:rPr>
          <w:rFonts w:ascii="Times New Roman" w:eastAsia="Times New Roman" w:hAnsi="Times New Roman" w:cs="Times New Roman"/>
          <w:u w:val="single"/>
        </w:rPr>
        <w:t>Types of Routing</w:t>
      </w:r>
    </w:p>
    <w:p w:rsidR="00902DF0" w:rsidRDefault="00000000">
      <w:pPr>
        <w:pStyle w:val="Heading3"/>
        <w:numPr>
          <w:ilvl w:val="0"/>
          <w:numId w:val="28"/>
        </w:numPr>
        <w:ind w:left="0"/>
        <w:rPr>
          <w:rFonts w:ascii="Times New Roman" w:eastAsia="Times New Roman" w:hAnsi="Times New Roman" w:cs="Times New Roman"/>
        </w:rPr>
      </w:pPr>
      <w:bookmarkStart w:id="55" w:name="_garxlzdvprvx" w:colFirst="0" w:colLast="0"/>
      <w:bookmarkEnd w:id="55"/>
      <w:r>
        <w:rPr>
          <w:rFonts w:ascii="Times New Roman" w:eastAsia="Times New Roman" w:hAnsi="Times New Roman" w:cs="Times New Roman"/>
          <w:u w:val="single"/>
        </w:rPr>
        <w:t xml:space="preserve">Static Routing </w:t>
      </w:r>
    </w:p>
    <w:p w:rsidR="00902DF0" w:rsidRDefault="00000000">
      <w:pPr>
        <w:ind w:left="9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Static routing is also called as “non-adaptive routing”. In this, routing configuration is done manually by the network administrator. Let’s say for example, we have 5 different routes to transmit data from one node to another, so the network administrator will have to manually enter the routing information by assessing all the routes.</w:t>
      </w:r>
    </w:p>
    <w:p w:rsidR="00902DF0" w:rsidRDefault="00902DF0">
      <w:pPr>
        <w:rPr>
          <w:rFonts w:ascii="Times New Roman" w:eastAsia="Times New Roman" w:hAnsi="Times New Roman" w:cs="Times New Roman"/>
          <w:sz w:val="24"/>
          <w:szCs w:val="24"/>
          <w:highlight w:val="white"/>
        </w:rPr>
      </w:pPr>
    </w:p>
    <w:p w:rsidR="00902DF0" w:rsidRDefault="00000000">
      <w:pPr>
        <w:pStyle w:val="Heading3"/>
        <w:rPr>
          <w:rFonts w:ascii="Times New Roman" w:eastAsia="Times New Roman" w:hAnsi="Times New Roman" w:cs="Times New Roman"/>
          <w:u w:val="single"/>
        </w:rPr>
      </w:pPr>
      <w:bookmarkStart w:id="56" w:name="_ntewyzove07s" w:colFirst="0" w:colLast="0"/>
      <w:bookmarkEnd w:id="56"/>
      <w:r>
        <w:rPr>
          <w:rFonts w:ascii="Times New Roman" w:eastAsia="Times New Roman" w:hAnsi="Times New Roman" w:cs="Times New Roman"/>
          <w:u w:val="single"/>
        </w:rPr>
        <w:t>2. Dynamic Routing</w:t>
      </w:r>
    </w:p>
    <w:p w:rsidR="00902DF0" w:rsidRDefault="00000000">
      <w:pPr>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Dynamic routing makes automatic adjustments of the routes according to the current state of the route in the routing table. Dynamic routing uses protocols to discover network destinations and the routes to reach them. RIP and OSPF are the best examples of dynamic routing protocols. Automatic adjustments will be made to reach the network destination if one route goes down. </w:t>
      </w:r>
    </w:p>
    <w:p w:rsidR="00902DF0" w:rsidRDefault="00000000">
      <w:pPr>
        <w:shd w:val="clear" w:color="auto" w:fill="FFFFFF"/>
        <w:spacing w:after="1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dynamic protocol has the following features: </w:t>
      </w:r>
    </w:p>
    <w:p w:rsidR="00902DF0" w:rsidRDefault="00000000">
      <w:pPr>
        <w:numPr>
          <w:ilvl w:val="0"/>
          <w:numId w:val="10"/>
        </w:numPr>
        <w:shd w:val="clear" w:color="auto" w:fill="FFFFFF"/>
        <w:spacing w:line="240"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 xml:space="preserve">The routers should have the same dynamic protocol running in order to exchange routes. </w:t>
      </w:r>
    </w:p>
    <w:p w:rsidR="00902DF0" w:rsidRDefault="00000000">
      <w:pPr>
        <w:numPr>
          <w:ilvl w:val="0"/>
          <w:numId w:val="10"/>
        </w:numPr>
        <w:shd w:val="clear" w:color="auto" w:fill="FFFFFF"/>
        <w:spacing w:after="360" w:line="240"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lastRenderedPageBreak/>
        <w:t xml:space="preserve">When a router finds a change in the topology then the router advertises it to all other routers. </w:t>
      </w:r>
    </w:p>
    <w:p w:rsidR="00902DF0" w:rsidRDefault="00000000">
      <w:pPr>
        <w:pStyle w:val="Heading1"/>
        <w:rPr>
          <w:rFonts w:ascii="Times New Roman" w:eastAsia="Times New Roman" w:hAnsi="Times New Roman" w:cs="Times New Roman"/>
          <w:u w:val="single"/>
        </w:rPr>
      </w:pPr>
      <w:bookmarkStart w:id="57" w:name="_jc6z5rtxn7wg" w:colFirst="0" w:colLast="0"/>
      <w:bookmarkEnd w:id="57"/>
      <w:r>
        <w:rPr>
          <w:rFonts w:ascii="Times New Roman" w:eastAsia="Times New Roman" w:hAnsi="Times New Roman" w:cs="Times New Roman"/>
          <w:u w:val="single"/>
        </w:rPr>
        <w:t>STP (Spanning Tree Protocol)</w:t>
      </w:r>
    </w:p>
    <w:p w:rsidR="00902DF0" w:rsidRDefault="00000000">
      <w:pPr>
        <w:numPr>
          <w:ilvl w:val="0"/>
          <w:numId w:val="29"/>
        </w:numPr>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Spanning Tree Protocol is a layer 2 protocol that is automatically active in the switch when the network detects the loop. The spanning tree works on the Mac address, it checks the Mac address of all switches and makes the root switch which has a smaller Mac address. The second smaller Mac address switch is a bridge switch and makes the other switch block.</w:t>
      </w:r>
    </w:p>
    <w:p w:rsidR="00902DF0" w:rsidRDefault="00902DF0">
      <w:pPr>
        <w:ind w:hanging="360"/>
        <w:rPr>
          <w:rFonts w:ascii="Times New Roman" w:eastAsia="Times New Roman" w:hAnsi="Times New Roman" w:cs="Times New Roman"/>
          <w:sz w:val="24"/>
          <w:szCs w:val="24"/>
        </w:rPr>
      </w:pPr>
    </w:p>
    <w:p w:rsidR="00902DF0" w:rsidRDefault="00000000">
      <w:pPr>
        <w:numPr>
          <w:ilvl w:val="0"/>
          <w:numId w:val="29"/>
        </w:numPr>
        <w:ind w:left="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Spanning Tree Protocol (STP) is used to make a loop-free network by monitoring the network to track all the links and shut down the least redundant ones. </w:t>
      </w:r>
    </w:p>
    <w:p w:rsidR="00902DF0" w:rsidRDefault="00000000">
      <w:pPr>
        <w:pStyle w:val="Heading2"/>
        <w:rPr>
          <w:rFonts w:ascii="Times New Roman" w:eastAsia="Times New Roman" w:hAnsi="Times New Roman" w:cs="Times New Roman"/>
          <w:sz w:val="24"/>
          <w:szCs w:val="24"/>
          <w:highlight w:val="white"/>
        </w:rPr>
      </w:pPr>
      <w:bookmarkStart w:id="58" w:name="_hbzvton18fp6" w:colFirst="0" w:colLast="0"/>
      <w:bookmarkEnd w:id="58"/>
      <w:proofErr w:type="gramStart"/>
      <w:r>
        <w:rPr>
          <w:rFonts w:ascii="Times New Roman" w:eastAsia="Times New Roman" w:hAnsi="Times New Roman" w:cs="Times New Roman"/>
          <w:u w:val="single"/>
        </w:rPr>
        <w:t>How</w:t>
      </w:r>
      <w:proofErr w:type="gramEnd"/>
      <w:r>
        <w:rPr>
          <w:rFonts w:ascii="Times New Roman" w:eastAsia="Times New Roman" w:hAnsi="Times New Roman" w:cs="Times New Roman"/>
          <w:u w:val="single"/>
        </w:rPr>
        <w:t xml:space="preserve"> Spanning Tree Protocol Works</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3181350" cy="26098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17376" t="14608" r="25724" b="12616"/>
                    <a:stretch>
                      <a:fillRect/>
                    </a:stretch>
                  </pic:blipFill>
                  <pic:spPr>
                    <a:xfrm>
                      <a:off x="0" y="0"/>
                      <a:ext cx="3181350" cy="2609850"/>
                    </a:xfrm>
                    <a:prstGeom prst="rect">
                      <a:avLst/>
                    </a:prstGeom>
                    <a:ln/>
                  </pic:spPr>
                </pic:pic>
              </a:graphicData>
            </a:graphic>
          </wp:inline>
        </w:drawing>
      </w:r>
    </w:p>
    <w:p w:rsidR="00902DF0" w:rsidRDefault="00000000">
      <w:pPr>
        <w:pStyle w:val="Heading1"/>
        <w:rPr>
          <w:rFonts w:ascii="Times New Roman" w:eastAsia="Times New Roman" w:hAnsi="Times New Roman" w:cs="Times New Roman"/>
          <w:u w:val="single"/>
        </w:rPr>
      </w:pPr>
      <w:bookmarkStart w:id="59" w:name="_2206kxl0vglj" w:colFirst="0" w:colLast="0"/>
      <w:bookmarkEnd w:id="59"/>
      <w:r>
        <w:rPr>
          <w:rFonts w:ascii="Times New Roman" w:eastAsia="Times New Roman" w:hAnsi="Times New Roman" w:cs="Times New Roman"/>
          <w:u w:val="single"/>
        </w:rPr>
        <w:t>TTL (Time to Live Protocol)</w:t>
      </w:r>
    </w:p>
    <w:p w:rsidR="00902DF0"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Time-to-live in networking refers to the time limit imposed on the data packet to be in-network before being discarded. It is an</w:t>
      </w:r>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b/>
          <w:sz w:val="24"/>
          <w:szCs w:val="24"/>
          <w:highlight w:val="white"/>
        </w:rPr>
        <w:t>8-bit binary value</w:t>
      </w:r>
      <w:r>
        <w:rPr>
          <w:rFonts w:ascii="Times New Roman" w:eastAsia="Times New Roman" w:hAnsi="Times New Roman" w:cs="Times New Roman"/>
          <w:sz w:val="24"/>
          <w:szCs w:val="24"/>
          <w:highlight w:val="white"/>
        </w:rPr>
        <w:t xml:space="preserve"> set in the header of Internet Protocol (IP) by the sending host. The purpose of a TTL is to prevent data packets from being circulated forever in the network. </w:t>
      </w:r>
      <w:r>
        <w:rPr>
          <w:rFonts w:ascii="Times New Roman" w:eastAsia="Times New Roman" w:hAnsi="Times New Roman" w:cs="Times New Roman"/>
          <w:b/>
          <w:sz w:val="24"/>
          <w:szCs w:val="24"/>
          <w:highlight w:val="white"/>
        </w:rPr>
        <w:t>The maximum TTL value is 255.</w:t>
      </w:r>
      <w:r>
        <w:rPr>
          <w:rFonts w:ascii="Times New Roman" w:eastAsia="Times New Roman" w:hAnsi="Times New Roman" w:cs="Times New Roman"/>
          <w:sz w:val="24"/>
          <w:szCs w:val="24"/>
          <w:highlight w:val="white"/>
        </w:rPr>
        <w:t xml:space="preserve"> The value of TTL can be set from 1 to 255 by the administrators. </w:t>
      </w:r>
    </w:p>
    <w:p w:rsidR="00902DF0" w:rsidRDefault="00000000">
      <w:pPr>
        <w:pStyle w:val="Heading2"/>
        <w:rPr>
          <w:rFonts w:ascii="Times New Roman" w:eastAsia="Times New Roman" w:hAnsi="Times New Roman" w:cs="Times New Roman"/>
          <w:u w:val="single"/>
        </w:rPr>
      </w:pPr>
      <w:bookmarkStart w:id="60" w:name="_4wp2sf8cknt" w:colFirst="0" w:colLast="0"/>
      <w:bookmarkEnd w:id="60"/>
      <w:r>
        <w:rPr>
          <w:rFonts w:ascii="Times New Roman" w:eastAsia="Times New Roman" w:hAnsi="Times New Roman" w:cs="Times New Roman"/>
          <w:u w:val="single"/>
        </w:rPr>
        <w:lastRenderedPageBreak/>
        <w:t>How Time-To-Live (TTL) Work?</w:t>
      </w:r>
    </w:p>
    <w:p w:rsidR="00902DF0" w:rsidRDefault="00000000">
      <w:pPr>
        <w:shd w:val="clear" w:color="auto" w:fill="FFFFFF"/>
        <w:spacing w:after="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number of hops a </w:t>
      </w:r>
      <w:proofErr w:type="gramStart"/>
      <w:r>
        <w:rPr>
          <w:rFonts w:ascii="Times New Roman" w:eastAsia="Times New Roman" w:hAnsi="Times New Roman" w:cs="Times New Roman"/>
          <w:sz w:val="24"/>
          <w:szCs w:val="24"/>
          <w:highlight w:val="white"/>
        </w:rPr>
        <w:t>packet travels</w:t>
      </w:r>
      <w:proofErr w:type="gramEnd"/>
      <w:r>
        <w:rPr>
          <w:rFonts w:ascii="Times New Roman" w:eastAsia="Times New Roman" w:hAnsi="Times New Roman" w:cs="Times New Roman"/>
          <w:sz w:val="24"/>
          <w:szCs w:val="24"/>
          <w:highlight w:val="white"/>
        </w:rPr>
        <w:t xml:space="preserve"> before being discarded by a network is known as the </w:t>
      </w:r>
      <w:r>
        <w:rPr>
          <w:rFonts w:ascii="Times New Roman" w:eastAsia="Times New Roman" w:hAnsi="Times New Roman" w:cs="Times New Roman"/>
          <w:b/>
          <w:sz w:val="24"/>
          <w:szCs w:val="24"/>
          <w:highlight w:val="white"/>
        </w:rPr>
        <w:t>time to live (TTL)</w:t>
      </w:r>
      <w:r>
        <w:rPr>
          <w:rFonts w:ascii="Times New Roman" w:eastAsia="Times New Roman" w:hAnsi="Times New Roman" w:cs="Times New Roman"/>
          <w:sz w:val="24"/>
          <w:szCs w:val="24"/>
          <w:highlight w:val="white"/>
        </w:rPr>
        <w:t xml:space="preserve"> or </w:t>
      </w:r>
      <w:r>
        <w:rPr>
          <w:rFonts w:ascii="Times New Roman" w:eastAsia="Times New Roman" w:hAnsi="Times New Roman" w:cs="Times New Roman"/>
          <w:b/>
          <w:sz w:val="24"/>
          <w:szCs w:val="24"/>
          <w:highlight w:val="white"/>
        </w:rPr>
        <w:t>hop limit.</w:t>
      </w:r>
      <w:r>
        <w:rPr>
          <w:rFonts w:ascii="Times New Roman" w:eastAsia="Times New Roman" w:hAnsi="Times New Roman" w:cs="Times New Roman"/>
          <w:sz w:val="24"/>
          <w:szCs w:val="24"/>
          <w:highlight w:val="white"/>
        </w:rPr>
        <w:t xml:space="preserve"> The maximum range for packets is indicated by TTL values.</w:t>
      </w:r>
    </w:p>
    <w:p w:rsidR="00902DF0" w:rsidRDefault="00000000">
      <w:pPr>
        <w:numPr>
          <w:ilvl w:val="0"/>
          <w:numId w:val="8"/>
        </w:numPr>
        <w:shd w:val="clear" w:color="auto" w:fill="FFFFFF"/>
        <w:spacing w:line="379"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 xml:space="preserve">The sending host sets the initial TTL value as an eight-binary digit field in the packet header. </w:t>
      </w:r>
    </w:p>
    <w:p w:rsidR="00902DF0" w:rsidRDefault="00000000">
      <w:pPr>
        <w:numPr>
          <w:ilvl w:val="0"/>
          <w:numId w:val="8"/>
        </w:numPr>
        <w:shd w:val="clear" w:color="auto" w:fill="FFFFFF"/>
        <w:spacing w:line="379"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 xml:space="preserve">The datagram’s TTL field is set by the sender and reduced by each router along the path to its destination. </w:t>
      </w:r>
    </w:p>
    <w:p w:rsidR="00902DF0" w:rsidRDefault="00000000">
      <w:pPr>
        <w:numPr>
          <w:ilvl w:val="0"/>
          <w:numId w:val="8"/>
        </w:numPr>
        <w:shd w:val="clear" w:color="auto" w:fill="FFFFFF"/>
        <w:spacing w:line="379"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 xml:space="preserve">The router reduces the TTL value by at least one while forwarding IP packets. </w:t>
      </w:r>
    </w:p>
    <w:p w:rsidR="00902DF0" w:rsidRDefault="00000000">
      <w:pPr>
        <w:numPr>
          <w:ilvl w:val="0"/>
          <w:numId w:val="8"/>
        </w:numPr>
        <w:shd w:val="clear" w:color="auto" w:fill="FFFFFF"/>
        <w:spacing w:line="379"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When the packet TTL value hits 0, the router discards it and sends an ICMP message back to the originating host.</w:t>
      </w:r>
    </w:p>
    <w:p w:rsidR="00902DF0" w:rsidRDefault="00000000">
      <w:pPr>
        <w:numPr>
          <w:ilvl w:val="0"/>
          <w:numId w:val="8"/>
        </w:numPr>
        <w:shd w:val="clear" w:color="auto" w:fill="FFFFFF"/>
        <w:spacing w:after="360" w:line="379" w:lineRule="auto"/>
        <w:ind w:left="108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This system ensures that a packet moving via the network is dropped after a set amount of time, rather than looping indefinitely.</w:t>
      </w:r>
    </w:p>
    <w:p w:rsidR="00902DF0" w:rsidRDefault="00000000">
      <w:pPr>
        <w:shd w:val="clear" w:color="auto" w:fill="FFFFFF"/>
        <w:spacing w:after="360" w:line="379" w:lineRule="auto"/>
        <w:ind w:left="720"/>
        <w:rPr>
          <w:u w:val="single"/>
        </w:rPr>
      </w:pPr>
      <w:r>
        <w:rPr>
          <w:rFonts w:ascii="Times New Roman" w:eastAsia="Times New Roman" w:hAnsi="Times New Roman" w:cs="Times New Roman"/>
          <w:noProof/>
          <w:color w:val="273239"/>
          <w:sz w:val="27"/>
          <w:szCs w:val="27"/>
          <w:highlight w:val="white"/>
        </w:rPr>
        <w:drawing>
          <wp:inline distT="114300" distB="114300" distL="114300" distR="114300">
            <wp:extent cx="5219700" cy="2124075"/>
            <wp:effectExtent l="25400" t="25400" r="25400" b="254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1326" t="8160" r="1853"/>
                    <a:stretch>
                      <a:fillRect/>
                    </a:stretch>
                  </pic:blipFill>
                  <pic:spPr>
                    <a:xfrm>
                      <a:off x="0" y="0"/>
                      <a:ext cx="5219700" cy="2124075"/>
                    </a:xfrm>
                    <a:prstGeom prst="rect">
                      <a:avLst/>
                    </a:prstGeom>
                    <a:ln w="25400">
                      <a:solidFill>
                        <a:srgbClr val="000000"/>
                      </a:solidFill>
                      <a:prstDash val="solid"/>
                    </a:ln>
                  </pic:spPr>
                </pic:pic>
              </a:graphicData>
            </a:graphic>
          </wp:inline>
        </w:drawing>
      </w:r>
    </w:p>
    <w:p w:rsidR="00902DF0" w:rsidRDefault="00902DF0"/>
    <w:p w:rsidR="00902DF0" w:rsidRDefault="00902DF0">
      <w:pPr>
        <w:rPr>
          <w:rFonts w:ascii="Times New Roman" w:eastAsia="Times New Roman" w:hAnsi="Times New Roman" w:cs="Times New Roman"/>
          <w:color w:val="273239"/>
          <w:sz w:val="27"/>
          <w:szCs w:val="27"/>
          <w:highlight w:val="white"/>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sz w:val="24"/>
          <w:szCs w:val="24"/>
          <w:highlight w:val="white"/>
        </w:rPr>
      </w:pPr>
    </w:p>
    <w:p w:rsidR="00902DF0" w:rsidRDefault="00902DF0">
      <w:pPr>
        <w:rPr>
          <w:rFonts w:ascii="Times New Roman" w:eastAsia="Times New Roman" w:hAnsi="Times New Roman" w:cs="Times New Roman"/>
          <w:sz w:val="24"/>
          <w:szCs w:val="24"/>
          <w:highlight w:val="white"/>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p w:rsidR="00902DF0" w:rsidRDefault="00902DF0">
      <w:pPr>
        <w:rPr>
          <w:rFonts w:ascii="Times New Roman" w:eastAsia="Times New Roman" w:hAnsi="Times New Roman" w:cs="Times New Roman"/>
        </w:rPr>
      </w:pPr>
    </w:p>
    <w:sectPr w:rsidR="00902DF0" w:rsidSect="006C6CD7">
      <w:pgSz w:w="12240" w:h="15840"/>
      <w:pgMar w:top="1440" w:right="1440" w:bottom="1440" w:left="135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 w:fontKey="{85142268-6EB7-4396-9F84-4D4EA8B06F82}"/>
    <w:embedBold r:id="rId2" w:fontKey="{77275476-06BA-4394-9221-6AEFD1D30D79}"/>
  </w:font>
  <w:font w:name="Montserrat">
    <w:charset w:val="00"/>
    <w:family w:val="auto"/>
    <w:pitch w:val="variable"/>
    <w:sig w:usb0="2000020F" w:usb1="00000003" w:usb2="00000000" w:usb3="00000000" w:csb0="00000197" w:csb1="00000000"/>
    <w:embedRegular r:id="rId3" w:fontKey="{C0DCCCA4-81A7-42E8-B5F1-9B9C5D0B87C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735F8FD-2C98-4309-B839-C217B8F43D79}"/>
  </w:font>
  <w:font w:name="Calibri">
    <w:panose1 w:val="020F0502020204030204"/>
    <w:charset w:val="00"/>
    <w:family w:val="swiss"/>
    <w:pitch w:val="variable"/>
    <w:sig w:usb0="E4002EFF" w:usb1="C000247B" w:usb2="00000009" w:usb3="00000000" w:csb0="000001FF" w:csb1="00000000"/>
    <w:embedRegular r:id="rId5" w:fontKey="{1E5B43D6-CA46-4C6E-B747-4236C237D5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2139"/>
    <w:multiLevelType w:val="multilevel"/>
    <w:tmpl w:val="8C2E6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04AEC"/>
    <w:multiLevelType w:val="multilevel"/>
    <w:tmpl w:val="FC9ECFDA"/>
    <w:lvl w:ilvl="0">
      <w:start w:val="1"/>
      <w:numFmt w:val="bullet"/>
      <w:lvlText w:val="●"/>
      <w:lvlJc w:val="left"/>
      <w:pPr>
        <w:ind w:left="720" w:hanging="360"/>
      </w:pPr>
      <w:rPr>
        <w:rFonts w:ascii="Nunito" w:eastAsia="Nunito" w:hAnsi="Nunito" w:cs="Nunito"/>
        <w:color w:val="27323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C2CCF"/>
    <w:multiLevelType w:val="multilevel"/>
    <w:tmpl w:val="959E7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D3CDF"/>
    <w:multiLevelType w:val="multilevel"/>
    <w:tmpl w:val="0AEC4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3F3883"/>
    <w:multiLevelType w:val="multilevel"/>
    <w:tmpl w:val="7708E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3C0EFC"/>
    <w:multiLevelType w:val="multilevel"/>
    <w:tmpl w:val="2730C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6A3A8A"/>
    <w:multiLevelType w:val="multilevel"/>
    <w:tmpl w:val="E31640D2"/>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961457"/>
    <w:multiLevelType w:val="multilevel"/>
    <w:tmpl w:val="F690AF88"/>
    <w:lvl w:ilvl="0">
      <w:start w:val="1"/>
      <w:numFmt w:val="bullet"/>
      <w:lvlText w:val="●"/>
      <w:lvlJc w:val="left"/>
      <w:pPr>
        <w:ind w:left="720" w:hanging="360"/>
      </w:pPr>
      <w:rPr>
        <w:rFonts w:ascii="Montserrat" w:eastAsia="Montserrat" w:hAnsi="Montserrat" w:cs="Montserrat"/>
        <w:color w:val="2B2A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EB4EB0"/>
    <w:multiLevelType w:val="multilevel"/>
    <w:tmpl w:val="F0C0B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FB3E64"/>
    <w:multiLevelType w:val="multilevel"/>
    <w:tmpl w:val="6D140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C4777"/>
    <w:multiLevelType w:val="multilevel"/>
    <w:tmpl w:val="B49A0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0708BD"/>
    <w:multiLevelType w:val="multilevel"/>
    <w:tmpl w:val="D7F2F3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BAA085C"/>
    <w:multiLevelType w:val="multilevel"/>
    <w:tmpl w:val="E892D6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E816BB7"/>
    <w:multiLevelType w:val="multilevel"/>
    <w:tmpl w:val="3BF46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D1D43"/>
    <w:multiLevelType w:val="multilevel"/>
    <w:tmpl w:val="A51A5B4E"/>
    <w:lvl w:ilvl="0">
      <w:start w:val="1"/>
      <w:numFmt w:val="decimal"/>
      <w:lvlText w:val="%1."/>
      <w:lvlJc w:val="left"/>
      <w:pPr>
        <w:ind w:left="720" w:hanging="360"/>
      </w:pPr>
      <w:rPr>
        <w:rFonts w:ascii="Arial" w:eastAsia="Arial" w:hAnsi="Arial" w:cs="Arial"/>
        <w:color w:val="323232"/>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39D7462"/>
    <w:multiLevelType w:val="multilevel"/>
    <w:tmpl w:val="353A6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B73D8C"/>
    <w:multiLevelType w:val="multilevel"/>
    <w:tmpl w:val="D900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E03867"/>
    <w:multiLevelType w:val="multilevel"/>
    <w:tmpl w:val="22E89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CC77B9C"/>
    <w:multiLevelType w:val="multilevel"/>
    <w:tmpl w:val="D57EF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383AEA"/>
    <w:multiLevelType w:val="multilevel"/>
    <w:tmpl w:val="DA3A7B80"/>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144D9F"/>
    <w:multiLevelType w:val="multilevel"/>
    <w:tmpl w:val="0324C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EA63633"/>
    <w:multiLevelType w:val="multilevel"/>
    <w:tmpl w:val="06F8C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451521"/>
    <w:multiLevelType w:val="multilevel"/>
    <w:tmpl w:val="A5A68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330FCB"/>
    <w:multiLevelType w:val="multilevel"/>
    <w:tmpl w:val="08367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5AB756E"/>
    <w:multiLevelType w:val="multilevel"/>
    <w:tmpl w:val="96304D42"/>
    <w:lvl w:ilvl="0">
      <w:start w:val="1"/>
      <w:numFmt w:val="bullet"/>
      <w:lvlText w:val="●"/>
      <w:lvlJc w:val="left"/>
      <w:pPr>
        <w:ind w:left="720" w:hanging="360"/>
      </w:pPr>
      <w:rPr>
        <w:rFonts w:ascii="Montserrat" w:eastAsia="Montserrat" w:hAnsi="Montserrat" w:cs="Montserrat"/>
        <w:color w:val="2B2A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C57B4"/>
    <w:multiLevelType w:val="multilevel"/>
    <w:tmpl w:val="AC108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39020D"/>
    <w:multiLevelType w:val="multilevel"/>
    <w:tmpl w:val="A40E45F6"/>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6C35D0"/>
    <w:multiLevelType w:val="multilevel"/>
    <w:tmpl w:val="3C923B82"/>
    <w:lvl w:ilvl="0">
      <w:start w:val="1"/>
      <w:numFmt w:val="bullet"/>
      <w:lvlText w:val="●"/>
      <w:lvlJc w:val="left"/>
      <w:pPr>
        <w:ind w:left="720" w:hanging="360"/>
      </w:pPr>
      <w:rPr>
        <w:rFonts w:ascii="Nunito" w:eastAsia="Nunito" w:hAnsi="Nunito" w:cs="Nunito"/>
        <w:color w:val="27323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022CB2"/>
    <w:multiLevelType w:val="multilevel"/>
    <w:tmpl w:val="A942D8B2"/>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413C33"/>
    <w:multiLevelType w:val="multilevel"/>
    <w:tmpl w:val="4F224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8D2DF9"/>
    <w:multiLevelType w:val="multilevel"/>
    <w:tmpl w:val="A7D889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7538CD"/>
    <w:multiLevelType w:val="multilevel"/>
    <w:tmpl w:val="92B47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FE04EC9"/>
    <w:multiLevelType w:val="multilevel"/>
    <w:tmpl w:val="923CB16A"/>
    <w:lvl w:ilvl="0">
      <w:start w:val="1"/>
      <w:numFmt w:val="bullet"/>
      <w:lvlText w:val="●"/>
      <w:lvlJc w:val="left"/>
      <w:pPr>
        <w:ind w:left="720" w:hanging="360"/>
      </w:pPr>
      <w:rPr>
        <w:rFonts w:ascii="Nunito" w:eastAsia="Nunito" w:hAnsi="Nunito" w:cs="Nunito"/>
        <w:color w:val="27323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F62C75"/>
    <w:multiLevelType w:val="multilevel"/>
    <w:tmpl w:val="79727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AD1F1F"/>
    <w:multiLevelType w:val="multilevel"/>
    <w:tmpl w:val="56321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4B83BC0"/>
    <w:multiLevelType w:val="multilevel"/>
    <w:tmpl w:val="F86E2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780462"/>
    <w:multiLevelType w:val="multilevel"/>
    <w:tmpl w:val="B5922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D355076"/>
    <w:multiLevelType w:val="multilevel"/>
    <w:tmpl w:val="ECB0B4D6"/>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E921FA7"/>
    <w:multiLevelType w:val="multilevel"/>
    <w:tmpl w:val="2886E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5911C6A"/>
    <w:multiLevelType w:val="multilevel"/>
    <w:tmpl w:val="6BD8CDB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9271D62"/>
    <w:multiLevelType w:val="multilevel"/>
    <w:tmpl w:val="F8CAFBB2"/>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4702943">
    <w:abstractNumId w:val="4"/>
  </w:num>
  <w:num w:numId="2" w16cid:durableId="134832961">
    <w:abstractNumId w:val="33"/>
  </w:num>
  <w:num w:numId="3" w16cid:durableId="1280643683">
    <w:abstractNumId w:val="20"/>
  </w:num>
  <w:num w:numId="4" w16cid:durableId="402872719">
    <w:abstractNumId w:val="22"/>
  </w:num>
  <w:num w:numId="5" w16cid:durableId="158352274">
    <w:abstractNumId w:val="9"/>
  </w:num>
  <w:num w:numId="6" w16cid:durableId="2026708711">
    <w:abstractNumId w:val="21"/>
  </w:num>
  <w:num w:numId="7" w16cid:durableId="1407340686">
    <w:abstractNumId w:val="14"/>
  </w:num>
  <w:num w:numId="8" w16cid:durableId="561910813">
    <w:abstractNumId w:val="26"/>
  </w:num>
  <w:num w:numId="9" w16cid:durableId="1514756650">
    <w:abstractNumId w:val="2"/>
  </w:num>
  <w:num w:numId="10" w16cid:durableId="2086418537">
    <w:abstractNumId w:val="28"/>
  </w:num>
  <w:num w:numId="11" w16cid:durableId="1609192932">
    <w:abstractNumId w:val="15"/>
  </w:num>
  <w:num w:numId="12" w16cid:durableId="699209053">
    <w:abstractNumId w:val="30"/>
  </w:num>
  <w:num w:numId="13" w16cid:durableId="932055952">
    <w:abstractNumId w:val="29"/>
  </w:num>
  <w:num w:numId="14" w16cid:durableId="1498109636">
    <w:abstractNumId w:val="12"/>
  </w:num>
  <w:num w:numId="15" w16cid:durableId="1933540418">
    <w:abstractNumId w:val="37"/>
  </w:num>
  <w:num w:numId="16" w16cid:durableId="2098212019">
    <w:abstractNumId w:val="1"/>
  </w:num>
  <w:num w:numId="17" w16cid:durableId="682584468">
    <w:abstractNumId w:val="6"/>
  </w:num>
  <w:num w:numId="18" w16cid:durableId="2001930471">
    <w:abstractNumId w:val="40"/>
  </w:num>
  <w:num w:numId="19" w16cid:durableId="926886812">
    <w:abstractNumId w:val="0"/>
  </w:num>
  <w:num w:numId="20" w16cid:durableId="1141113372">
    <w:abstractNumId w:val="5"/>
  </w:num>
  <w:num w:numId="21" w16cid:durableId="1151554061">
    <w:abstractNumId w:val="34"/>
  </w:num>
  <w:num w:numId="22" w16cid:durableId="985402782">
    <w:abstractNumId w:val="18"/>
  </w:num>
  <w:num w:numId="23" w16cid:durableId="2047410836">
    <w:abstractNumId w:val="10"/>
  </w:num>
  <w:num w:numId="24" w16cid:durableId="1737163282">
    <w:abstractNumId w:val="27"/>
  </w:num>
  <w:num w:numId="25" w16cid:durableId="1852600880">
    <w:abstractNumId w:val="23"/>
  </w:num>
  <w:num w:numId="26" w16cid:durableId="4023371">
    <w:abstractNumId w:val="3"/>
  </w:num>
  <w:num w:numId="27" w16cid:durableId="2116441192">
    <w:abstractNumId w:val="24"/>
  </w:num>
  <w:num w:numId="28" w16cid:durableId="1913352980">
    <w:abstractNumId w:val="17"/>
  </w:num>
  <w:num w:numId="29" w16cid:durableId="1067341067">
    <w:abstractNumId w:val="8"/>
  </w:num>
  <w:num w:numId="30" w16cid:durableId="55251458">
    <w:abstractNumId w:val="32"/>
  </w:num>
  <w:num w:numId="31" w16cid:durableId="1922444783">
    <w:abstractNumId w:val="31"/>
  </w:num>
  <w:num w:numId="32" w16cid:durableId="635381867">
    <w:abstractNumId w:val="36"/>
  </w:num>
  <w:num w:numId="33" w16cid:durableId="623535747">
    <w:abstractNumId w:val="25"/>
  </w:num>
  <w:num w:numId="34" w16cid:durableId="316614545">
    <w:abstractNumId w:val="38"/>
  </w:num>
  <w:num w:numId="35" w16cid:durableId="1700812887">
    <w:abstractNumId w:val="16"/>
  </w:num>
  <w:num w:numId="36" w16cid:durableId="353655671">
    <w:abstractNumId w:val="19"/>
  </w:num>
  <w:num w:numId="37" w16cid:durableId="1019428219">
    <w:abstractNumId w:val="11"/>
  </w:num>
  <w:num w:numId="38" w16cid:durableId="313140619">
    <w:abstractNumId w:val="7"/>
  </w:num>
  <w:num w:numId="39" w16cid:durableId="700207352">
    <w:abstractNumId w:val="35"/>
  </w:num>
  <w:num w:numId="40" w16cid:durableId="1491408229">
    <w:abstractNumId w:val="13"/>
  </w:num>
  <w:num w:numId="41" w16cid:durableId="200416667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DF0"/>
    <w:rsid w:val="0055144E"/>
    <w:rsid w:val="006C6CD7"/>
    <w:rsid w:val="00804785"/>
    <w:rsid w:val="00902DF0"/>
    <w:rsid w:val="00D04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42FA5"/>
  <w15:docId w15:val="{FD33E881-8274-4A44-92D3-9C06AA1D8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6C6CD7"/>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C6CD7"/>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2024-12-19T00:00:00</PublishDate>
  <Abstract/>
  <CompanyAddress>Submitted by: Hanseeka Dhingana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5582</Words>
  <Characters>28250</Characters>
  <Application>Microsoft Office Word</Application>
  <DocSecurity>0</DocSecurity>
  <Lines>724</Lines>
  <Paragraphs>398</Paragraphs>
  <ScaleCrop>false</ScaleCrop>
  <Company>Submitted to: Mr. FAiz Lakhani</Company>
  <LinksUpToDate>false</LinksUpToDate>
  <CharactersWithSpaces>33434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Networking</dc:title>
  <dc:subject>Theory E-Manual</dc:subject>
  <cp:lastModifiedBy>Hanseeka Hanseeka</cp:lastModifiedBy>
  <cp:revision>3</cp:revision>
  <dcterms:created xsi:type="dcterms:W3CDTF">2025-01-04T12:43:00Z</dcterms:created>
  <dcterms:modified xsi:type="dcterms:W3CDTF">2025-01-22T20:51:00Z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7ff2ea0c9304e04b5e9f35a0ce58c0912c5f62e338fcc34debaf386c4d50dab9</vt:lpwstr>
  </property>
</Properties>
</file>